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DA5C97" w14:textId="77777777" w:rsidR="00E703C5" w:rsidRPr="00A47D85" w:rsidRDefault="00E703C5" w:rsidP="00462874">
      <w:pPr>
        <w:pStyle w:val="1"/>
        <w:adjustRightInd w:val="0"/>
        <w:snapToGrid w:val="0"/>
        <w:spacing w:before="0" w:after="0" w:line="360" w:lineRule="auto"/>
        <w:jc w:val="center"/>
        <w:rPr>
          <w:rFonts w:ascii="標楷體" w:eastAsia="標楷體" w:hAnsi="標楷體"/>
          <w:b w:val="0"/>
          <w:color w:val="000000" w:themeColor="text1"/>
          <w:sz w:val="28"/>
          <w:szCs w:val="28"/>
        </w:rPr>
      </w:pPr>
      <w:bookmarkStart w:id="0" w:name="_Toc480362063"/>
      <w:bookmarkStart w:id="1" w:name="_Toc523837206"/>
      <w:bookmarkStart w:id="2" w:name="_Toc523837446"/>
      <w:bookmarkStart w:id="3" w:name="_Toc523837880"/>
      <w:bookmarkStart w:id="4" w:name="_Toc523852844"/>
      <w:bookmarkStart w:id="5" w:name="_Toc523852926"/>
      <w:bookmarkStart w:id="6" w:name="_Toc523908432"/>
      <w:bookmarkStart w:id="7" w:name="_Toc523908557"/>
      <w:bookmarkStart w:id="8" w:name="_Toc31725325"/>
      <w:r w:rsidRPr="00A47D85">
        <w:rPr>
          <w:rFonts w:ascii="標楷體" w:eastAsia="標楷體" w:hAnsi="標楷體" w:hint="eastAsia"/>
          <w:b w:val="0"/>
          <w:color w:val="000000" w:themeColor="text1"/>
          <w:sz w:val="28"/>
          <w:szCs w:val="28"/>
        </w:rPr>
        <w:t>第三章 研究</w:t>
      </w:r>
      <w:bookmarkEnd w:id="0"/>
      <w:r w:rsidRPr="00A47D85">
        <w:rPr>
          <w:rFonts w:ascii="標楷體" w:eastAsia="標楷體" w:hAnsi="標楷體" w:hint="eastAsia"/>
          <w:b w:val="0"/>
          <w:color w:val="000000" w:themeColor="text1"/>
          <w:sz w:val="28"/>
          <w:szCs w:val="28"/>
        </w:rPr>
        <w:t>方法</w:t>
      </w:r>
      <w:bookmarkEnd w:id="1"/>
      <w:bookmarkEnd w:id="2"/>
      <w:bookmarkEnd w:id="3"/>
      <w:bookmarkEnd w:id="4"/>
      <w:bookmarkEnd w:id="5"/>
      <w:bookmarkEnd w:id="6"/>
      <w:bookmarkEnd w:id="7"/>
      <w:bookmarkEnd w:id="8"/>
    </w:p>
    <w:p w14:paraId="531ED310" w14:textId="695C38B0" w:rsidR="00E703C5" w:rsidRPr="00A47D85" w:rsidRDefault="00E703C5" w:rsidP="00462874">
      <w:pPr>
        <w:adjustRightInd w:val="0"/>
        <w:snapToGrid w:val="0"/>
        <w:spacing w:line="360" w:lineRule="auto"/>
        <w:ind w:firstLineChars="200" w:firstLine="560"/>
        <w:jc w:val="both"/>
        <w:rPr>
          <w:rFonts w:ascii="標楷體" w:eastAsia="標楷體" w:hAnsi="標楷體"/>
          <w:sz w:val="28"/>
          <w:szCs w:val="28"/>
        </w:rPr>
      </w:pPr>
      <w:r w:rsidRPr="00A47D85">
        <w:rPr>
          <w:rFonts w:ascii="標楷體" w:eastAsia="標楷體" w:hAnsi="標楷體" w:hint="eastAsia"/>
          <w:sz w:val="28"/>
          <w:szCs w:val="28"/>
        </w:rPr>
        <w:t>依據前述相關文獻分析與討論之結果，本研究之研究方法可分成七個方面進行說明，分別研究架構、研究對象、研究設計與實施、教學設計、</w:t>
      </w:r>
      <w:r w:rsidR="00D663AE">
        <w:rPr>
          <w:rFonts w:ascii="標楷體" w:eastAsia="標楷體" w:hAnsi="標楷體" w:hint="eastAsia"/>
          <w:sz w:val="28"/>
          <w:szCs w:val="28"/>
        </w:rPr>
        <w:t>互動式體感</w:t>
      </w:r>
      <w:r w:rsidRPr="00A47D85">
        <w:rPr>
          <w:rFonts w:ascii="標楷體" w:eastAsia="標楷體" w:hAnsi="標楷體" w:hint="eastAsia"/>
          <w:sz w:val="28"/>
          <w:szCs w:val="28"/>
        </w:rPr>
        <w:t>遊戲設計、研究工具、資料分析。</w:t>
      </w:r>
    </w:p>
    <w:p w14:paraId="6093EE38" w14:textId="77777777" w:rsidR="00E703C5" w:rsidRPr="00A47D85" w:rsidRDefault="00E703C5" w:rsidP="00462874">
      <w:pPr>
        <w:pStyle w:val="2"/>
        <w:adjustRightInd w:val="0"/>
        <w:snapToGrid w:val="0"/>
        <w:spacing w:line="360" w:lineRule="auto"/>
        <w:jc w:val="center"/>
        <w:rPr>
          <w:rFonts w:ascii="標楷體" w:eastAsia="標楷體" w:hAnsi="標楷體"/>
          <w:b w:val="0"/>
          <w:color w:val="000000" w:themeColor="text1"/>
          <w:sz w:val="28"/>
          <w:szCs w:val="28"/>
        </w:rPr>
      </w:pPr>
      <w:bookmarkStart w:id="9" w:name="_Toc480362064"/>
      <w:bookmarkStart w:id="10" w:name="_Toc523837207"/>
      <w:bookmarkStart w:id="11" w:name="_Toc523837447"/>
      <w:bookmarkStart w:id="12" w:name="_Toc523837881"/>
      <w:bookmarkStart w:id="13" w:name="_Toc523852845"/>
      <w:bookmarkStart w:id="14" w:name="_Toc523852927"/>
      <w:bookmarkStart w:id="15" w:name="_Toc523908433"/>
      <w:bookmarkStart w:id="16" w:name="_Toc523908558"/>
      <w:bookmarkStart w:id="17" w:name="_Toc31725326"/>
      <w:r w:rsidRPr="00A47D85">
        <w:rPr>
          <w:rFonts w:ascii="標楷體" w:eastAsia="標楷體" w:hAnsi="標楷體" w:hint="eastAsia"/>
          <w:b w:val="0"/>
          <w:color w:val="000000" w:themeColor="text1"/>
          <w:sz w:val="28"/>
          <w:szCs w:val="28"/>
        </w:rPr>
        <w:t>第一節 研究架構</w:t>
      </w:r>
      <w:bookmarkEnd w:id="9"/>
      <w:bookmarkEnd w:id="10"/>
      <w:bookmarkEnd w:id="11"/>
      <w:bookmarkEnd w:id="12"/>
      <w:bookmarkEnd w:id="13"/>
      <w:bookmarkEnd w:id="14"/>
      <w:bookmarkEnd w:id="15"/>
      <w:bookmarkEnd w:id="16"/>
      <w:bookmarkEnd w:id="17"/>
    </w:p>
    <w:p w14:paraId="76BAA664" w14:textId="77777777" w:rsidR="00462874" w:rsidRDefault="00E703C5" w:rsidP="00462874">
      <w:pPr>
        <w:adjustRightInd w:val="0"/>
        <w:snapToGrid w:val="0"/>
        <w:spacing w:line="360" w:lineRule="auto"/>
        <w:jc w:val="both"/>
        <w:rPr>
          <w:ins w:id="18" w:author="user" w:date="2021-09-24T14:10:00Z"/>
          <w:rFonts w:ascii="Times New Roman" w:eastAsia="標楷體" w:hAnsi="Times New Roman"/>
          <w:color w:val="000000" w:themeColor="text1"/>
          <w:sz w:val="28"/>
          <w:szCs w:val="28"/>
        </w:rPr>
      </w:pPr>
      <w:r w:rsidRPr="00A47D85">
        <w:rPr>
          <w:rFonts w:ascii="BiauKai" w:eastAsia="BiauKai" w:hAnsi="BiauKai" w:hint="eastAsia"/>
          <w:color w:val="000000" w:themeColor="text1"/>
          <w:sz w:val="28"/>
          <w:szCs w:val="28"/>
        </w:rPr>
        <w:t xml:space="preserve">    </w:t>
      </w:r>
      <w:r w:rsidR="00476267" w:rsidRPr="00A47D85">
        <w:rPr>
          <w:rFonts w:ascii="Times New Roman" w:eastAsia="標楷體" w:hAnsi="Times New Roman" w:hint="eastAsia"/>
          <w:color w:val="000000" w:themeColor="text1"/>
          <w:sz w:val="28"/>
          <w:szCs w:val="28"/>
        </w:rPr>
        <w:t>本研究採用準實驗設計研究法，旨在探討運用</w:t>
      </w:r>
      <w:ins w:id="19" w:author="user" w:date="2021-09-24T14:07:00Z">
        <w:r w:rsidR="00462874">
          <w:rPr>
            <w:rFonts w:ascii="Times New Roman" w:eastAsia="標楷體" w:hAnsi="Times New Roman" w:hint="eastAsia"/>
            <w:color w:val="000000" w:themeColor="text1"/>
            <w:sz w:val="28"/>
            <w:szCs w:val="28"/>
          </w:rPr>
          <w:t>數位</w:t>
        </w:r>
      </w:ins>
      <w:r w:rsidR="00476267" w:rsidRPr="00A47D85">
        <w:rPr>
          <w:rFonts w:ascii="Times New Roman" w:eastAsia="標楷體" w:hAnsi="Times New Roman" w:hint="eastAsia"/>
          <w:color w:val="000000" w:themeColor="text1"/>
          <w:sz w:val="28"/>
          <w:szCs w:val="28"/>
        </w:rPr>
        <w:t>遊戲式學習</w:t>
      </w:r>
      <w:del w:id="20" w:author="user" w:date="2021-09-24T14:07:00Z">
        <w:r w:rsidR="00476267" w:rsidRPr="00A47D85" w:rsidDel="00462874">
          <w:rPr>
            <w:rFonts w:ascii="Times New Roman" w:eastAsia="標楷體" w:hAnsi="Times New Roman" w:hint="eastAsia"/>
            <w:color w:val="000000" w:themeColor="text1"/>
            <w:sz w:val="28"/>
            <w:szCs w:val="28"/>
          </w:rPr>
          <w:delText>模型</w:delText>
        </w:r>
        <w:r w:rsidR="00476267" w:rsidRPr="00A47D85" w:rsidDel="00462874">
          <w:rPr>
            <w:rFonts w:ascii="Times New Roman" w:eastAsia="標楷體" w:hAnsi="Times New Roman"/>
            <w:color w:val="000000" w:themeColor="text1"/>
            <w:sz w:val="28"/>
            <w:szCs w:val="28"/>
          </w:rPr>
          <w:delText>IPO</w:delText>
        </w:r>
      </w:del>
      <w:r w:rsidR="00476267" w:rsidRPr="00A47D85">
        <w:rPr>
          <w:rFonts w:ascii="Times New Roman" w:eastAsia="標楷體" w:hAnsi="Times New Roman"/>
          <w:color w:val="000000" w:themeColor="text1"/>
          <w:sz w:val="28"/>
          <w:szCs w:val="28"/>
        </w:rPr>
        <w:t>於</w:t>
      </w:r>
      <w:r w:rsidR="00D663AE">
        <w:rPr>
          <w:rFonts w:ascii="標楷體" w:eastAsia="標楷體" w:hAnsi="標楷體" w:hint="eastAsia"/>
          <w:sz w:val="28"/>
          <w:szCs w:val="28"/>
        </w:rPr>
        <w:t>互動式體感</w:t>
      </w:r>
      <w:r w:rsidR="00476267" w:rsidRPr="00A47D85">
        <w:rPr>
          <w:rFonts w:ascii="Times New Roman" w:eastAsia="標楷體" w:hAnsi="Times New Roman"/>
          <w:color w:val="000000" w:themeColor="text1"/>
          <w:sz w:val="28"/>
          <w:szCs w:val="28"/>
        </w:rPr>
        <w:t>遊戲</w:t>
      </w:r>
      <w:del w:id="21" w:author="user" w:date="2021-09-24T14:08:00Z">
        <w:r w:rsidR="00476267" w:rsidRPr="00A47D85" w:rsidDel="00462874">
          <w:rPr>
            <w:rFonts w:ascii="Times New Roman" w:eastAsia="標楷體" w:hAnsi="Times New Roman"/>
            <w:color w:val="000000" w:themeColor="text1"/>
            <w:sz w:val="28"/>
            <w:szCs w:val="28"/>
          </w:rPr>
          <w:delText>與傳統式教學</w:delText>
        </w:r>
      </w:del>
      <w:r w:rsidR="00476267" w:rsidRPr="00A47D85">
        <w:rPr>
          <w:rFonts w:ascii="Times New Roman" w:eastAsia="標楷體" w:hAnsi="Times New Roman"/>
          <w:color w:val="000000" w:themeColor="text1"/>
          <w:sz w:val="28"/>
          <w:szCs w:val="28"/>
        </w:rPr>
        <w:t>於美感活動課程對幼兒園大班孩童在動作技能、執行功能及視覺藝術能力成效之影響。</w:t>
      </w:r>
    </w:p>
    <w:p w14:paraId="2626B948" w14:textId="76EEB8EF" w:rsidR="00E703C5" w:rsidRPr="00A47D85" w:rsidRDefault="00462874">
      <w:pPr>
        <w:adjustRightInd w:val="0"/>
        <w:snapToGrid w:val="0"/>
        <w:spacing w:line="360" w:lineRule="auto"/>
        <w:ind w:firstLineChars="200" w:firstLine="560"/>
        <w:jc w:val="both"/>
        <w:rPr>
          <w:rFonts w:ascii="Times New Roman" w:eastAsia="標楷體" w:hAnsi="Times New Roman" w:cs="Times New Roman"/>
          <w:color w:val="000000" w:themeColor="text1"/>
          <w:sz w:val="28"/>
          <w:szCs w:val="28"/>
        </w:rPr>
        <w:pPrChange w:id="22" w:author="user" w:date="2021-09-24T14:10:00Z">
          <w:pPr>
            <w:adjustRightInd w:val="0"/>
            <w:snapToGrid w:val="0"/>
            <w:spacing w:line="360" w:lineRule="auto"/>
            <w:jc w:val="both"/>
          </w:pPr>
        </w:pPrChange>
      </w:pPr>
      <w:ins w:id="23" w:author="user" w:date="2021-09-24T14:09:00Z">
        <w:r w:rsidRPr="00462874">
          <w:rPr>
            <w:rFonts w:ascii="Times New Roman" w:eastAsia="標楷體" w:hAnsi="Times New Roman" w:hint="eastAsia"/>
            <w:color w:val="000000" w:themeColor="text1"/>
            <w:sz w:val="28"/>
            <w:szCs w:val="28"/>
          </w:rPr>
          <w:t>自變項為「教學策略」，分為實驗組實施「</w:t>
        </w:r>
      </w:ins>
      <w:ins w:id="24" w:author="user" w:date="2021-09-24T14:11:00Z">
        <w:r>
          <w:rPr>
            <w:rFonts w:ascii="Times New Roman" w:eastAsia="標楷體" w:hAnsi="Times New Roman" w:hint="eastAsia"/>
            <w:color w:val="000000" w:themeColor="text1"/>
            <w:sz w:val="28"/>
            <w:szCs w:val="28"/>
          </w:rPr>
          <w:t>數位遊戲式學習結合</w:t>
        </w:r>
      </w:ins>
      <w:ins w:id="25" w:author="user" w:date="2021-09-24T14:10:00Z">
        <w:r>
          <w:rPr>
            <w:rFonts w:ascii="Times New Roman" w:eastAsia="標楷體" w:hAnsi="Times New Roman" w:hint="eastAsia"/>
            <w:color w:val="000000" w:themeColor="text1"/>
            <w:sz w:val="28"/>
            <w:szCs w:val="28"/>
          </w:rPr>
          <w:t>互動式體感遊戲</w:t>
        </w:r>
      </w:ins>
      <w:ins w:id="26" w:author="user" w:date="2021-09-24T14:09:00Z">
        <w:r w:rsidRPr="00462874">
          <w:rPr>
            <w:rFonts w:ascii="Times New Roman" w:eastAsia="標楷體" w:hAnsi="Times New Roman"/>
            <w:color w:val="000000" w:themeColor="text1"/>
            <w:sz w:val="28"/>
            <w:szCs w:val="28"/>
          </w:rPr>
          <w:t>」與對照組實施「</w:t>
        </w:r>
      </w:ins>
      <w:ins w:id="27" w:author="user" w:date="2021-09-24T14:11:00Z">
        <w:r>
          <w:rPr>
            <w:rFonts w:ascii="Times New Roman" w:eastAsia="標楷體" w:hAnsi="Times New Roman" w:hint="eastAsia"/>
            <w:color w:val="000000" w:themeColor="text1"/>
            <w:sz w:val="28"/>
            <w:szCs w:val="28"/>
          </w:rPr>
          <w:t>傳統活動教學</w:t>
        </w:r>
      </w:ins>
      <w:ins w:id="28" w:author="user" w:date="2021-09-24T14:09:00Z">
        <w:r w:rsidRPr="00462874">
          <w:rPr>
            <w:rFonts w:ascii="Times New Roman" w:eastAsia="標楷體" w:hAnsi="Times New Roman"/>
            <w:color w:val="000000" w:themeColor="text1"/>
            <w:sz w:val="28"/>
            <w:szCs w:val="28"/>
          </w:rPr>
          <w:t>」兩組</w:t>
        </w:r>
      </w:ins>
      <w:del w:id="29" w:author="user" w:date="2021-09-24T14:09:00Z">
        <w:r w:rsidR="00476267" w:rsidRPr="00A47D85" w:rsidDel="00462874">
          <w:rPr>
            <w:rFonts w:ascii="Times New Roman" w:eastAsia="標楷體" w:hAnsi="Times New Roman"/>
            <w:color w:val="000000" w:themeColor="text1"/>
            <w:sz w:val="28"/>
            <w:szCs w:val="28"/>
          </w:rPr>
          <w:delText>實驗對象為幼兒園大班孩童，研究者擔任教學者。</w:delText>
        </w:r>
      </w:del>
      <w:del w:id="30" w:author="user" w:date="2021-09-24T14:12:00Z">
        <w:r w:rsidR="00476267" w:rsidRPr="00A47D85" w:rsidDel="00462874">
          <w:rPr>
            <w:rFonts w:ascii="Times New Roman" w:eastAsia="標楷體" w:hAnsi="Times New Roman"/>
            <w:color w:val="000000" w:themeColor="text1"/>
            <w:sz w:val="28"/>
            <w:szCs w:val="28"/>
          </w:rPr>
          <w:delText>實驗組以運用遊戲式學習模型</w:delText>
        </w:r>
        <w:r w:rsidR="00476267" w:rsidRPr="00A47D85" w:rsidDel="00462874">
          <w:rPr>
            <w:rFonts w:ascii="Times New Roman" w:eastAsia="標楷體" w:hAnsi="Times New Roman"/>
            <w:color w:val="000000" w:themeColor="text1"/>
            <w:sz w:val="28"/>
            <w:szCs w:val="28"/>
          </w:rPr>
          <w:delText>IPO</w:delText>
        </w:r>
        <w:r w:rsidR="00476267" w:rsidRPr="00A47D85" w:rsidDel="00462874">
          <w:rPr>
            <w:rFonts w:ascii="Times New Roman" w:eastAsia="標楷體" w:hAnsi="Times New Roman"/>
            <w:color w:val="000000" w:themeColor="text1"/>
            <w:sz w:val="28"/>
            <w:szCs w:val="28"/>
          </w:rPr>
          <w:delText>於</w:delText>
        </w:r>
        <w:r w:rsidR="00D663AE" w:rsidDel="00462874">
          <w:rPr>
            <w:rFonts w:ascii="標楷體" w:eastAsia="標楷體" w:hAnsi="標楷體" w:hint="eastAsia"/>
            <w:sz w:val="28"/>
            <w:szCs w:val="28"/>
          </w:rPr>
          <w:delText>互動式體感</w:delText>
        </w:r>
        <w:r w:rsidR="00476267" w:rsidRPr="00A47D85" w:rsidDel="00462874">
          <w:rPr>
            <w:rFonts w:ascii="Times New Roman" w:eastAsia="標楷體" w:hAnsi="Times New Roman"/>
            <w:color w:val="000000" w:themeColor="text1"/>
            <w:sz w:val="28"/>
            <w:szCs w:val="28"/>
          </w:rPr>
          <w:delText>遊戲進行美感教學活動，對照組使用傳統式教學</w:delText>
        </w:r>
      </w:del>
      <w:ins w:id="31" w:author="user" w:date="2021-09-24T14:14:00Z">
        <w:r>
          <w:rPr>
            <w:rFonts w:ascii="Times New Roman" w:eastAsia="標楷體" w:hAnsi="Times New Roman" w:hint="eastAsia"/>
            <w:color w:val="000000" w:themeColor="text1"/>
            <w:sz w:val="28"/>
            <w:szCs w:val="28"/>
          </w:rPr>
          <w:t>。</w:t>
        </w:r>
      </w:ins>
      <w:del w:id="32" w:author="user" w:date="2021-09-24T14:14:00Z">
        <w:r w:rsidR="00476267" w:rsidRPr="00A47D85" w:rsidDel="00462874">
          <w:rPr>
            <w:rFonts w:ascii="Times New Roman" w:eastAsia="標楷體" w:hAnsi="Times New Roman"/>
            <w:color w:val="000000" w:themeColor="text1"/>
            <w:sz w:val="28"/>
            <w:szCs w:val="28"/>
          </w:rPr>
          <w:delText>，</w:delText>
        </w:r>
        <w:r w:rsidR="00476267" w:rsidRPr="00A47D85" w:rsidDel="007C0970">
          <w:rPr>
            <w:rFonts w:ascii="Times New Roman" w:eastAsia="標楷體" w:hAnsi="Times New Roman"/>
            <w:color w:val="000000" w:themeColor="text1"/>
            <w:sz w:val="28"/>
            <w:szCs w:val="28"/>
          </w:rPr>
          <w:delText>教學活動之肢體動作設計內容</w:delText>
        </w:r>
      </w:del>
      <w:r w:rsidR="00476267" w:rsidRPr="00A47D85">
        <w:rPr>
          <w:rFonts w:ascii="Times New Roman" w:eastAsia="標楷體" w:hAnsi="Times New Roman"/>
          <w:color w:val="000000" w:themeColor="text1"/>
          <w:sz w:val="28"/>
          <w:szCs w:val="28"/>
        </w:rPr>
        <w:t>以幼兒園教保活動大綱之身體動作</w:t>
      </w:r>
      <w:del w:id="33" w:author="user" w:date="2021-09-24T14:14:00Z">
        <w:r w:rsidR="00476267" w:rsidRPr="00A47D85" w:rsidDel="007C0970">
          <w:rPr>
            <w:rFonts w:ascii="Times New Roman" w:eastAsia="標楷體" w:hAnsi="Times New Roman"/>
            <w:color w:val="000000" w:themeColor="text1"/>
            <w:sz w:val="28"/>
            <w:szCs w:val="28"/>
          </w:rPr>
          <w:delText>與健康領域</w:delText>
        </w:r>
      </w:del>
      <w:r w:rsidR="00476267" w:rsidRPr="00A47D85">
        <w:rPr>
          <w:rFonts w:ascii="Times New Roman" w:eastAsia="標楷體" w:hAnsi="Times New Roman"/>
          <w:color w:val="000000" w:themeColor="text1"/>
          <w:sz w:val="28"/>
          <w:szCs w:val="28"/>
        </w:rPr>
        <w:t>，包含穩定性、操作性及移動性之動作技能進行教學活動設計</w:t>
      </w:r>
      <w:del w:id="34" w:author="user" w:date="2021-09-24T14:21:00Z">
        <w:r w:rsidR="00476267" w:rsidRPr="00A47D85" w:rsidDel="007C0970">
          <w:rPr>
            <w:rFonts w:ascii="Times New Roman" w:eastAsia="標楷體" w:hAnsi="Times New Roman" w:hint="eastAsia"/>
            <w:color w:val="000000" w:themeColor="text1"/>
            <w:sz w:val="28"/>
            <w:szCs w:val="28"/>
          </w:rPr>
          <w:delText>，</w:delText>
        </w:r>
      </w:del>
      <w:ins w:id="35" w:author="user" w:date="2021-09-24T14:21:00Z">
        <w:r w:rsidR="007C0970">
          <w:rPr>
            <w:rFonts w:ascii="Times New Roman" w:eastAsia="標楷體" w:hAnsi="Times New Roman" w:hint="eastAsia"/>
            <w:color w:val="000000" w:themeColor="text1"/>
            <w:sz w:val="28"/>
            <w:szCs w:val="28"/>
          </w:rPr>
          <w:t>。</w:t>
        </w:r>
      </w:ins>
      <w:ins w:id="36" w:author="user" w:date="2021-09-24T14:16:00Z">
        <w:r w:rsidR="007C0970">
          <w:rPr>
            <w:rFonts w:ascii="Times New Roman" w:eastAsia="標楷體" w:hAnsi="Times New Roman" w:hint="eastAsia"/>
            <w:color w:val="000000" w:themeColor="text1"/>
            <w:sz w:val="28"/>
            <w:szCs w:val="28"/>
          </w:rPr>
          <w:t>並</w:t>
        </w:r>
      </w:ins>
      <w:del w:id="37" w:author="user" w:date="2021-09-24T14:16:00Z">
        <w:r w:rsidR="00476267" w:rsidRPr="00A47D85" w:rsidDel="007C0970">
          <w:rPr>
            <w:rFonts w:ascii="Times New Roman" w:eastAsia="標楷體" w:hAnsi="Times New Roman"/>
            <w:color w:val="000000" w:themeColor="text1"/>
            <w:sz w:val="28"/>
            <w:szCs w:val="28"/>
          </w:rPr>
          <w:delText>在</w:delText>
        </w:r>
      </w:del>
      <w:ins w:id="38" w:author="user" w:date="2021-09-24T14:16:00Z">
        <w:r w:rsidR="007C0970">
          <w:rPr>
            <w:rFonts w:ascii="Times New Roman" w:eastAsia="標楷體" w:hAnsi="Times New Roman" w:hint="eastAsia"/>
            <w:color w:val="000000" w:themeColor="text1"/>
            <w:sz w:val="28"/>
            <w:szCs w:val="28"/>
          </w:rPr>
          <w:t>於</w:t>
        </w:r>
      </w:ins>
      <w:r w:rsidR="00476267" w:rsidRPr="00A47D85">
        <w:rPr>
          <w:rFonts w:ascii="Times New Roman" w:eastAsia="標楷體" w:hAnsi="Times New Roman"/>
          <w:color w:val="000000" w:themeColor="text1"/>
          <w:sz w:val="28"/>
          <w:szCs w:val="28"/>
        </w:rPr>
        <w:t>活動設計中加入執行功能</w:t>
      </w:r>
      <w:ins w:id="39" w:author="user" w:date="2021-09-24T14:21:00Z">
        <w:r w:rsidR="007C0970" w:rsidRPr="00A47D85">
          <w:rPr>
            <w:rFonts w:ascii="Times New Roman" w:eastAsia="標楷體" w:hAnsi="Times New Roman"/>
            <w:color w:val="000000" w:themeColor="text1"/>
            <w:sz w:val="28"/>
            <w:szCs w:val="28"/>
          </w:rPr>
          <w:t>，包含</w:t>
        </w:r>
      </w:ins>
      <w:r w:rsidR="00476267" w:rsidRPr="00A47D85">
        <w:rPr>
          <w:rFonts w:ascii="Times New Roman" w:eastAsia="標楷體" w:hAnsi="Times New Roman"/>
          <w:color w:val="000000" w:themeColor="text1"/>
          <w:sz w:val="28"/>
          <w:szCs w:val="28"/>
        </w:rPr>
        <w:t>工作記憶（記憶）、抑制控制（時間干擾）及認知靈活性（顏色與形狀選擇）</w:t>
      </w:r>
      <w:del w:id="40" w:author="user" w:date="2021-09-24T14:22:00Z">
        <w:r w:rsidR="00476267" w:rsidRPr="00A47D85" w:rsidDel="007C0970">
          <w:rPr>
            <w:rFonts w:ascii="Times New Roman" w:eastAsia="標楷體" w:hAnsi="Times New Roman" w:hint="eastAsia"/>
            <w:color w:val="000000" w:themeColor="text1"/>
            <w:sz w:val="28"/>
            <w:szCs w:val="28"/>
          </w:rPr>
          <w:delText>，</w:delText>
        </w:r>
      </w:del>
      <w:ins w:id="41" w:author="user" w:date="2021-09-24T14:22:00Z">
        <w:r w:rsidR="007C0970">
          <w:rPr>
            <w:rFonts w:ascii="Times New Roman" w:eastAsia="標楷體" w:hAnsi="Times New Roman" w:hint="eastAsia"/>
            <w:color w:val="000000" w:themeColor="text1"/>
            <w:sz w:val="28"/>
            <w:szCs w:val="28"/>
          </w:rPr>
          <w:t>。</w:t>
        </w:r>
      </w:ins>
      <w:del w:id="42" w:author="user" w:date="2021-09-24T14:16:00Z">
        <w:r w:rsidR="00476267" w:rsidRPr="00A47D85" w:rsidDel="007C0970">
          <w:rPr>
            <w:rFonts w:ascii="Times New Roman" w:eastAsia="標楷體" w:hAnsi="Times New Roman"/>
            <w:color w:val="000000" w:themeColor="text1"/>
            <w:sz w:val="28"/>
            <w:szCs w:val="28"/>
          </w:rPr>
          <w:delText>以</w:delText>
        </w:r>
      </w:del>
      <w:ins w:id="43" w:author="user" w:date="2021-09-24T14:18:00Z">
        <w:r w:rsidR="007C0970">
          <w:rPr>
            <w:rFonts w:ascii="Times New Roman" w:eastAsia="標楷體" w:hAnsi="Times New Roman" w:hint="eastAsia"/>
            <w:color w:val="000000" w:themeColor="text1"/>
            <w:sz w:val="28"/>
            <w:szCs w:val="28"/>
          </w:rPr>
          <w:t>將</w:t>
        </w:r>
      </w:ins>
      <w:r w:rsidR="00476267" w:rsidRPr="00A47D85">
        <w:rPr>
          <w:rFonts w:ascii="Times New Roman" w:eastAsia="標楷體" w:hAnsi="Times New Roman"/>
          <w:color w:val="000000" w:themeColor="text1"/>
          <w:sz w:val="28"/>
          <w:szCs w:val="28"/>
        </w:rPr>
        <w:t>日</w:t>
      </w:r>
      <w:r w:rsidR="00476267" w:rsidRPr="00A47D85">
        <w:rPr>
          <w:rFonts w:ascii="Times New Roman" w:eastAsia="標楷體" w:hAnsi="Times New Roman" w:hint="eastAsia"/>
          <w:color w:val="000000" w:themeColor="text1"/>
          <w:sz w:val="28"/>
          <w:szCs w:val="28"/>
        </w:rPr>
        <w:t>常生活中</w:t>
      </w:r>
      <w:ins w:id="44" w:author="user" w:date="2021-09-24T14:18:00Z">
        <w:r w:rsidR="007C0970">
          <w:rPr>
            <w:rFonts w:ascii="Times New Roman" w:eastAsia="標楷體" w:hAnsi="Times New Roman" w:hint="eastAsia"/>
            <w:color w:val="000000" w:themeColor="text1"/>
            <w:sz w:val="28"/>
            <w:szCs w:val="28"/>
          </w:rPr>
          <w:t>常見的</w:t>
        </w:r>
      </w:ins>
      <w:ins w:id="45" w:author="user" w:date="2021-09-24T14:49:00Z">
        <w:r w:rsidR="000B5889">
          <w:rPr>
            <w:rFonts w:ascii="Times New Roman" w:eastAsia="標楷體" w:hAnsi="Times New Roman" w:hint="eastAsia"/>
            <w:color w:val="000000" w:themeColor="text1"/>
            <w:sz w:val="28"/>
            <w:szCs w:val="28"/>
          </w:rPr>
          <w:t>美感</w:t>
        </w:r>
        <w:r w:rsidR="000B5889" w:rsidRPr="00E95645">
          <w:rPr>
            <w:rFonts w:ascii="Times New Roman" w:eastAsia="標楷體" w:hAnsi="Times New Roman"/>
            <w:color w:val="000000" w:themeColor="text1"/>
            <w:sz w:val="28"/>
            <w:szCs w:val="28"/>
          </w:rPr>
          <w:t>「</w:t>
        </w:r>
        <w:r w:rsidR="000B5889">
          <w:rPr>
            <w:rFonts w:ascii="Times New Roman" w:eastAsia="標楷體" w:hAnsi="Times New Roman" w:hint="eastAsia"/>
            <w:color w:val="000000" w:themeColor="text1"/>
            <w:sz w:val="28"/>
            <w:szCs w:val="28"/>
          </w:rPr>
          <w:t>視覺藝術</w:t>
        </w:r>
        <w:r w:rsidR="000B5889" w:rsidRPr="00E95645">
          <w:rPr>
            <w:rFonts w:ascii="Times New Roman" w:eastAsia="標楷體" w:hAnsi="Times New Roman"/>
            <w:color w:val="000000" w:themeColor="text1"/>
            <w:sz w:val="28"/>
            <w:szCs w:val="28"/>
          </w:rPr>
          <w:t>」</w:t>
        </w:r>
      </w:ins>
      <w:del w:id="46" w:author="user" w:date="2021-09-24T14:49:00Z">
        <w:r w:rsidR="00476267" w:rsidRPr="00A47D85" w:rsidDel="000B5889">
          <w:rPr>
            <w:rFonts w:ascii="Times New Roman" w:eastAsia="標楷體" w:hAnsi="Times New Roman" w:hint="eastAsia"/>
            <w:color w:val="000000" w:themeColor="text1"/>
            <w:sz w:val="28"/>
            <w:szCs w:val="28"/>
          </w:rPr>
          <w:delText>形狀與顏色</w:delText>
        </w:r>
      </w:del>
      <w:ins w:id="47" w:author="user" w:date="2021-09-24T14:19:00Z">
        <w:r w:rsidR="007C0970">
          <w:rPr>
            <w:rFonts w:ascii="Times New Roman" w:eastAsia="標楷體" w:hAnsi="Times New Roman" w:hint="eastAsia"/>
            <w:color w:val="000000" w:themeColor="text1"/>
            <w:sz w:val="28"/>
            <w:szCs w:val="28"/>
          </w:rPr>
          <w:t>設計於</w:t>
        </w:r>
      </w:ins>
      <w:del w:id="48" w:author="user" w:date="2021-09-24T14:18:00Z">
        <w:r w:rsidR="00476267" w:rsidRPr="00A47D85" w:rsidDel="007C0970">
          <w:rPr>
            <w:rFonts w:ascii="Times New Roman" w:eastAsia="標楷體" w:hAnsi="Times New Roman" w:hint="eastAsia"/>
            <w:color w:val="000000" w:themeColor="text1"/>
            <w:sz w:val="28"/>
            <w:szCs w:val="28"/>
          </w:rPr>
          <w:delText>為</w:delText>
        </w:r>
      </w:del>
      <w:del w:id="49" w:author="user" w:date="2021-09-24T14:16:00Z">
        <w:r w:rsidR="00476267" w:rsidRPr="00A47D85" w:rsidDel="007C0970">
          <w:rPr>
            <w:rFonts w:ascii="Times New Roman" w:eastAsia="標楷體" w:hAnsi="Times New Roman" w:hint="eastAsia"/>
            <w:color w:val="000000" w:themeColor="text1"/>
            <w:sz w:val="28"/>
            <w:szCs w:val="28"/>
          </w:rPr>
          <w:delText>教學內容設計於</w:delText>
        </w:r>
      </w:del>
      <w:del w:id="50" w:author="user" w:date="2021-09-24T14:22:00Z">
        <w:r w:rsidR="00476267" w:rsidRPr="00A47D85" w:rsidDel="007C0970">
          <w:rPr>
            <w:rFonts w:ascii="Times New Roman" w:eastAsia="標楷體" w:hAnsi="Times New Roman" w:hint="eastAsia"/>
            <w:color w:val="000000" w:themeColor="text1"/>
            <w:sz w:val="28"/>
            <w:szCs w:val="28"/>
          </w:rPr>
          <w:delText>遊戲</w:delText>
        </w:r>
      </w:del>
      <w:ins w:id="51" w:author="user" w:date="2021-09-24T14:22:00Z">
        <w:r w:rsidR="007C0970">
          <w:rPr>
            <w:rFonts w:ascii="Times New Roman" w:eastAsia="標楷體" w:hAnsi="Times New Roman" w:hint="eastAsia"/>
            <w:color w:val="000000" w:themeColor="text1"/>
            <w:sz w:val="28"/>
            <w:szCs w:val="28"/>
          </w:rPr>
          <w:t>教學課程</w:t>
        </w:r>
      </w:ins>
      <w:r w:rsidR="00476267" w:rsidRPr="00A47D85">
        <w:rPr>
          <w:rFonts w:ascii="Times New Roman" w:eastAsia="標楷體" w:hAnsi="Times New Roman" w:hint="eastAsia"/>
          <w:color w:val="000000" w:themeColor="text1"/>
          <w:sz w:val="28"/>
          <w:szCs w:val="28"/>
        </w:rPr>
        <w:t>中，本研究之研究架構如下圖</w:t>
      </w:r>
      <w:r w:rsidR="00476267" w:rsidRPr="00A47D85">
        <w:rPr>
          <w:rFonts w:ascii="Times New Roman" w:eastAsia="標楷體" w:hAnsi="Times New Roman"/>
          <w:color w:val="000000" w:themeColor="text1"/>
          <w:sz w:val="28"/>
          <w:szCs w:val="28"/>
        </w:rPr>
        <w:t>3-1</w:t>
      </w:r>
      <w:r w:rsidR="00476267" w:rsidRPr="00A47D85">
        <w:rPr>
          <w:rFonts w:ascii="Times New Roman" w:eastAsia="標楷體" w:hAnsi="Times New Roman"/>
          <w:color w:val="000000" w:themeColor="text1"/>
          <w:sz w:val="28"/>
          <w:szCs w:val="28"/>
        </w:rPr>
        <w:t>所示。</w:t>
      </w:r>
    </w:p>
    <w:p w14:paraId="369EB7F4" w14:textId="47FDCB5C" w:rsidR="00E703C5" w:rsidRPr="00A47D85" w:rsidRDefault="00D663AE" w:rsidP="00462874">
      <w:pPr>
        <w:spacing w:line="360" w:lineRule="auto"/>
        <w:jc w:val="center"/>
        <w:rPr>
          <w:rFonts w:ascii="BiauKai" w:eastAsia="BiauKai" w:hAnsi="BiauKai"/>
          <w:color w:val="000000" w:themeColor="text1"/>
          <w:sz w:val="28"/>
          <w:szCs w:val="28"/>
        </w:rPr>
      </w:pPr>
      <w:del w:id="52" w:author="政豪 劉" w:date="2021-09-25T20:03:00Z">
        <w:r w:rsidDel="001E0EEB">
          <w:rPr>
            <w:noProof/>
            <w:color w:val="000000"/>
            <w:bdr w:val="none" w:sz="0" w:space="0" w:color="auto" w:frame="1"/>
          </w:rPr>
          <w:drawing>
            <wp:inline distT="0" distB="0" distL="0" distR="0" wp14:anchorId="2354C9DA" wp14:editId="7755464A">
              <wp:extent cx="4819650" cy="31813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19650" cy="3181350"/>
                      </a:xfrm>
                      <a:prstGeom prst="rect">
                        <a:avLst/>
                      </a:prstGeom>
                      <a:noFill/>
                      <a:ln>
                        <a:noFill/>
                      </a:ln>
                    </pic:spPr>
                  </pic:pic>
                </a:graphicData>
              </a:graphic>
            </wp:inline>
          </w:drawing>
        </w:r>
      </w:del>
      <w:ins w:id="53" w:author="政豪 劉" w:date="2021-09-25T20:04:00Z">
        <w:r w:rsidR="00482864">
          <w:rPr>
            <w:noProof/>
          </w:rPr>
          <w:drawing>
            <wp:inline distT="0" distB="0" distL="0" distR="0" wp14:anchorId="6E6F7391" wp14:editId="7BB34BD5">
              <wp:extent cx="5274310" cy="2869565"/>
              <wp:effectExtent l="0" t="0" r="2540" b="698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69565"/>
                      </a:xfrm>
                      <a:prstGeom prst="rect">
                        <a:avLst/>
                      </a:prstGeom>
                    </pic:spPr>
                  </pic:pic>
                </a:graphicData>
              </a:graphic>
            </wp:inline>
          </w:drawing>
        </w:r>
      </w:ins>
    </w:p>
    <w:p w14:paraId="2085872A" w14:textId="4786441E" w:rsidR="00E703C5" w:rsidRDefault="00E703C5" w:rsidP="00462874">
      <w:pPr>
        <w:pStyle w:val="a9"/>
        <w:spacing w:line="360" w:lineRule="auto"/>
        <w:jc w:val="center"/>
        <w:rPr>
          <w:rFonts w:ascii="標楷體" w:eastAsia="標楷體" w:hAnsi="標楷體"/>
          <w:color w:val="000000" w:themeColor="text1"/>
          <w:sz w:val="28"/>
          <w:szCs w:val="28"/>
        </w:rPr>
      </w:pPr>
      <w:bookmarkStart w:id="54" w:name="_Toc524447583"/>
      <w:bookmarkStart w:id="55" w:name="_Toc524447649"/>
      <w:bookmarkStart w:id="56" w:name="_Toc524447724"/>
      <w:bookmarkStart w:id="57" w:name="_Toc526869232"/>
      <w:bookmarkStart w:id="58" w:name="_Toc527488078"/>
      <w:bookmarkStart w:id="59" w:name="_Toc31462474"/>
      <w:r w:rsidRPr="00A47D85">
        <w:rPr>
          <w:rFonts w:ascii="標楷體" w:eastAsia="標楷體" w:hAnsi="標楷體" w:cs="Times New Roman"/>
          <w:sz w:val="28"/>
          <w:szCs w:val="28"/>
        </w:rPr>
        <w:t>圖</w:t>
      </w:r>
      <w:r w:rsidRPr="00A47D85">
        <w:rPr>
          <w:rFonts w:ascii="Times New Roman" w:hAnsi="Times New Roman" w:cs="Times New Roman"/>
          <w:sz w:val="28"/>
          <w:szCs w:val="28"/>
        </w:rPr>
        <w:t>3</w:t>
      </w:r>
      <w:r w:rsidRPr="00A47D85">
        <w:rPr>
          <w:rFonts w:ascii="Times New Roman" w:hAnsi="Times New Roman" w:cs="Times New Roman"/>
          <w:sz w:val="28"/>
          <w:szCs w:val="28"/>
        </w:rPr>
        <w:noBreakHyphen/>
      </w:r>
      <w:r w:rsidRPr="00A47D85">
        <w:rPr>
          <w:rFonts w:ascii="Times New Roman" w:hAnsi="Times New Roman" w:cs="Times New Roman"/>
          <w:sz w:val="28"/>
          <w:szCs w:val="28"/>
        </w:rPr>
        <w:fldChar w:fldCharType="begin"/>
      </w:r>
      <w:r w:rsidRPr="00A47D85">
        <w:rPr>
          <w:rFonts w:ascii="Times New Roman" w:hAnsi="Times New Roman" w:cs="Times New Roman"/>
          <w:sz w:val="28"/>
          <w:szCs w:val="28"/>
        </w:rPr>
        <w:instrText xml:space="preserve"> SEQ </w:instrText>
      </w:r>
      <w:r w:rsidRPr="00A47D85">
        <w:rPr>
          <w:rFonts w:ascii="Times New Roman" w:hAnsi="Times New Roman" w:cs="Times New Roman"/>
          <w:sz w:val="28"/>
          <w:szCs w:val="28"/>
        </w:rPr>
        <w:instrText>圖</w:instrText>
      </w:r>
      <w:r w:rsidRPr="00A47D85">
        <w:rPr>
          <w:rFonts w:ascii="Times New Roman" w:hAnsi="Times New Roman" w:cs="Times New Roman"/>
          <w:sz w:val="28"/>
          <w:szCs w:val="28"/>
        </w:rPr>
        <w:instrText xml:space="preserve"> \* ARABIC \s 1 </w:instrText>
      </w:r>
      <w:r w:rsidRPr="00A47D85">
        <w:rPr>
          <w:rFonts w:ascii="Times New Roman" w:hAnsi="Times New Roman" w:cs="Times New Roman"/>
          <w:sz w:val="28"/>
          <w:szCs w:val="28"/>
        </w:rPr>
        <w:fldChar w:fldCharType="separate"/>
      </w:r>
      <w:r w:rsidRPr="00A47D85">
        <w:rPr>
          <w:rFonts w:ascii="Times New Roman" w:hAnsi="Times New Roman" w:cs="Times New Roman"/>
          <w:noProof/>
          <w:sz w:val="28"/>
          <w:szCs w:val="28"/>
        </w:rPr>
        <w:t>1</w:t>
      </w:r>
      <w:r w:rsidRPr="00A47D85">
        <w:rPr>
          <w:rFonts w:ascii="Times New Roman" w:hAnsi="Times New Roman" w:cs="Times New Roman"/>
          <w:sz w:val="28"/>
          <w:szCs w:val="28"/>
        </w:rPr>
        <w:fldChar w:fldCharType="end"/>
      </w:r>
      <w:r w:rsidRPr="00A47D85">
        <w:rPr>
          <w:rFonts w:ascii="標楷體" w:eastAsia="標楷體" w:hAnsi="標楷體"/>
          <w:color w:val="000000" w:themeColor="text1"/>
          <w:sz w:val="28"/>
          <w:szCs w:val="28"/>
        </w:rPr>
        <w:t xml:space="preserve"> </w:t>
      </w:r>
      <w:r w:rsidRPr="00A47D85">
        <w:rPr>
          <w:rFonts w:ascii="標楷體" w:eastAsia="標楷體" w:hAnsi="標楷體" w:hint="eastAsia"/>
          <w:color w:val="000000" w:themeColor="text1"/>
          <w:sz w:val="28"/>
          <w:szCs w:val="28"/>
        </w:rPr>
        <w:t>研究架構</w:t>
      </w:r>
      <w:bookmarkEnd w:id="54"/>
      <w:bookmarkEnd w:id="55"/>
      <w:bookmarkEnd w:id="56"/>
      <w:bookmarkEnd w:id="57"/>
      <w:bookmarkEnd w:id="58"/>
      <w:bookmarkEnd w:id="59"/>
    </w:p>
    <w:p w14:paraId="04F01FC6" w14:textId="77777777" w:rsidR="0032631D" w:rsidRPr="0032631D" w:rsidRDefault="0032631D" w:rsidP="00462874">
      <w:pPr>
        <w:spacing w:line="360" w:lineRule="auto"/>
      </w:pPr>
    </w:p>
    <w:p w14:paraId="23C25F6E" w14:textId="77777777" w:rsidR="00E703C5" w:rsidRPr="00A47D85" w:rsidRDefault="00E703C5" w:rsidP="00462874">
      <w:pPr>
        <w:pStyle w:val="2"/>
        <w:adjustRightInd w:val="0"/>
        <w:snapToGrid w:val="0"/>
        <w:spacing w:line="360" w:lineRule="auto"/>
        <w:jc w:val="center"/>
        <w:rPr>
          <w:rFonts w:ascii="標楷體" w:eastAsia="標楷體" w:hAnsi="標楷體"/>
          <w:b w:val="0"/>
          <w:color w:val="000000" w:themeColor="text1"/>
          <w:sz w:val="28"/>
          <w:szCs w:val="28"/>
        </w:rPr>
      </w:pPr>
      <w:bookmarkStart w:id="60" w:name="_Toc480362065"/>
      <w:bookmarkStart w:id="61" w:name="_Toc523837208"/>
      <w:bookmarkStart w:id="62" w:name="_Toc523837448"/>
      <w:bookmarkStart w:id="63" w:name="_Toc523837882"/>
      <w:bookmarkStart w:id="64" w:name="_Toc523852846"/>
      <w:bookmarkStart w:id="65" w:name="_Toc523852928"/>
      <w:bookmarkStart w:id="66" w:name="_Toc523908434"/>
      <w:bookmarkStart w:id="67" w:name="_Toc523908559"/>
      <w:bookmarkStart w:id="68" w:name="_Toc31725327"/>
      <w:r w:rsidRPr="00A47D85">
        <w:rPr>
          <w:rFonts w:ascii="標楷體" w:eastAsia="標楷體" w:hAnsi="標楷體" w:hint="eastAsia"/>
          <w:b w:val="0"/>
          <w:color w:val="000000" w:themeColor="text1"/>
          <w:sz w:val="28"/>
          <w:szCs w:val="28"/>
        </w:rPr>
        <w:t xml:space="preserve">第二節 </w:t>
      </w:r>
      <w:bookmarkEnd w:id="60"/>
      <w:r w:rsidRPr="00A47D85">
        <w:rPr>
          <w:rFonts w:ascii="標楷體" w:eastAsia="標楷體" w:hAnsi="標楷體" w:hint="eastAsia"/>
          <w:b w:val="0"/>
          <w:color w:val="000000" w:themeColor="text1"/>
          <w:sz w:val="28"/>
          <w:szCs w:val="28"/>
        </w:rPr>
        <w:t>研究對象</w:t>
      </w:r>
      <w:bookmarkEnd w:id="61"/>
      <w:bookmarkEnd w:id="62"/>
      <w:bookmarkEnd w:id="63"/>
      <w:bookmarkEnd w:id="64"/>
      <w:bookmarkEnd w:id="65"/>
      <w:bookmarkEnd w:id="66"/>
      <w:bookmarkEnd w:id="67"/>
      <w:bookmarkEnd w:id="68"/>
    </w:p>
    <w:p w14:paraId="72D3D5CD" w14:textId="3297C88B" w:rsidR="00E703C5" w:rsidRPr="00A47D85" w:rsidRDefault="00476267" w:rsidP="00462874">
      <w:pPr>
        <w:adjustRightInd w:val="0"/>
        <w:snapToGrid w:val="0"/>
        <w:spacing w:line="360" w:lineRule="auto"/>
        <w:ind w:firstLineChars="200" w:firstLine="560"/>
        <w:jc w:val="both"/>
        <w:rPr>
          <w:rFonts w:ascii="Times New Roman" w:eastAsia="標楷體" w:hAnsi="Times New Roman"/>
          <w:color w:val="FF0000"/>
          <w:sz w:val="28"/>
          <w:szCs w:val="28"/>
        </w:rPr>
      </w:pPr>
      <w:r w:rsidRPr="00A47D85">
        <w:rPr>
          <w:rFonts w:ascii="Times New Roman" w:eastAsia="標楷體" w:hAnsi="Times New Roman" w:hint="eastAsia"/>
          <w:color w:val="000000" w:themeColor="text1"/>
          <w:sz w:val="28"/>
          <w:szCs w:val="28"/>
        </w:rPr>
        <w:t>本研究對象為幼兒園大班兩個班共</w:t>
      </w:r>
      <w:r w:rsidRPr="00A47D85">
        <w:rPr>
          <w:rFonts w:ascii="Times New Roman" w:eastAsia="標楷體" w:hAnsi="Times New Roman"/>
          <w:color w:val="000000" w:themeColor="text1"/>
          <w:sz w:val="28"/>
          <w:szCs w:val="28"/>
        </w:rPr>
        <w:t>60</w:t>
      </w:r>
      <w:r w:rsidRPr="00A47D85">
        <w:rPr>
          <w:rFonts w:ascii="Times New Roman" w:eastAsia="標楷體" w:hAnsi="Times New Roman"/>
          <w:color w:val="000000" w:themeColor="text1"/>
          <w:sz w:val="28"/>
          <w:szCs w:val="28"/>
        </w:rPr>
        <w:t>位學童參與教學實驗。參與之研究樣本中，各班級男女性別比例相同，研究樣本符合常態分配之基本假設</w:t>
      </w:r>
      <w:r w:rsidR="00E703C5" w:rsidRPr="00A47D85">
        <w:rPr>
          <w:rFonts w:ascii="Times New Roman" w:eastAsia="標楷體" w:hAnsi="Times New Roman"/>
          <w:color w:val="000000" w:themeColor="text1"/>
          <w:sz w:val="28"/>
          <w:szCs w:val="28"/>
        </w:rPr>
        <w:t>。</w:t>
      </w:r>
      <w:ins w:id="69" w:author="user" w:date="2021-09-24T14:24:00Z">
        <w:r w:rsidR="008E3C7F" w:rsidRPr="008E3C7F">
          <w:rPr>
            <w:rFonts w:ascii="Times New Roman" w:eastAsia="標楷體" w:hAnsi="Times New Roman" w:hint="eastAsia"/>
            <w:color w:val="000000" w:themeColor="text1"/>
            <w:sz w:val="28"/>
            <w:szCs w:val="28"/>
          </w:rPr>
          <w:t>以不同教學方式進行課程教學，實驗組採用數位遊戲式學習，運用體感互動遊戲於</w:t>
        </w:r>
      </w:ins>
      <w:ins w:id="70" w:author="user" w:date="2021-09-24T14:25:00Z">
        <w:r w:rsidR="008E3C7F">
          <w:rPr>
            <w:rFonts w:ascii="Times New Roman" w:eastAsia="標楷體" w:hAnsi="Times New Roman" w:hint="eastAsia"/>
            <w:color w:val="000000" w:themeColor="text1"/>
            <w:sz w:val="28"/>
            <w:szCs w:val="28"/>
          </w:rPr>
          <w:t>美感</w:t>
        </w:r>
      </w:ins>
      <w:ins w:id="71" w:author="user" w:date="2021-09-24T14:26:00Z">
        <w:r w:rsidR="008E3C7F">
          <w:rPr>
            <w:rFonts w:ascii="Times New Roman" w:eastAsia="標楷體" w:hAnsi="Times New Roman" w:hint="eastAsia"/>
            <w:color w:val="000000" w:themeColor="text1"/>
            <w:sz w:val="28"/>
            <w:szCs w:val="28"/>
          </w:rPr>
          <w:t>教學</w:t>
        </w:r>
      </w:ins>
      <w:ins w:id="72" w:author="user" w:date="2021-09-24T14:24:00Z">
        <w:r w:rsidR="008E3C7F" w:rsidRPr="008E3C7F">
          <w:rPr>
            <w:rFonts w:ascii="Times New Roman" w:eastAsia="標楷體" w:hAnsi="Times New Roman" w:hint="eastAsia"/>
            <w:color w:val="000000" w:themeColor="text1"/>
            <w:sz w:val="28"/>
            <w:szCs w:val="28"/>
          </w:rPr>
          <w:t>課程；對照組運用傳統活動教學於</w:t>
        </w:r>
      </w:ins>
      <w:ins w:id="73" w:author="user" w:date="2021-09-24T14:25:00Z">
        <w:r w:rsidR="008E3C7F">
          <w:rPr>
            <w:rFonts w:ascii="Times New Roman" w:eastAsia="標楷體" w:hAnsi="Times New Roman" w:hint="eastAsia"/>
            <w:color w:val="000000" w:themeColor="text1"/>
            <w:sz w:val="28"/>
            <w:szCs w:val="28"/>
          </w:rPr>
          <w:t>美感</w:t>
        </w:r>
      </w:ins>
      <w:ins w:id="74" w:author="user" w:date="2021-09-24T14:26:00Z">
        <w:r w:rsidR="008E3C7F">
          <w:rPr>
            <w:rFonts w:ascii="Times New Roman" w:eastAsia="標楷體" w:hAnsi="Times New Roman" w:hint="eastAsia"/>
            <w:color w:val="000000" w:themeColor="text1"/>
            <w:sz w:val="28"/>
            <w:szCs w:val="28"/>
          </w:rPr>
          <w:t>教學</w:t>
        </w:r>
      </w:ins>
      <w:ins w:id="75" w:author="user" w:date="2021-09-24T14:24:00Z">
        <w:r w:rsidR="008E3C7F" w:rsidRPr="008E3C7F">
          <w:rPr>
            <w:rFonts w:ascii="Times New Roman" w:eastAsia="標楷體" w:hAnsi="Times New Roman" w:hint="eastAsia"/>
            <w:color w:val="000000" w:themeColor="text1"/>
            <w:sz w:val="28"/>
            <w:szCs w:val="28"/>
          </w:rPr>
          <w:t>課程，</w:t>
        </w:r>
      </w:ins>
      <w:ins w:id="76" w:author="user" w:date="2021-09-24T14:25:00Z">
        <w:r w:rsidR="008E3C7F" w:rsidRPr="00A47D85">
          <w:rPr>
            <w:rFonts w:ascii="Times New Roman" w:eastAsia="標楷體" w:hAnsi="Times New Roman"/>
            <w:color w:val="000000" w:themeColor="text1"/>
            <w:sz w:val="28"/>
            <w:szCs w:val="28"/>
          </w:rPr>
          <w:t>如表</w:t>
        </w:r>
        <w:r w:rsidR="008E3C7F" w:rsidRPr="00A47D85">
          <w:rPr>
            <w:rFonts w:ascii="Times New Roman" w:eastAsia="標楷體" w:hAnsi="Times New Roman"/>
            <w:color w:val="000000" w:themeColor="text1"/>
            <w:sz w:val="28"/>
            <w:szCs w:val="28"/>
          </w:rPr>
          <w:t>3-1</w:t>
        </w:r>
        <w:r w:rsidR="008E3C7F" w:rsidRPr="00A47D85">
          <w:rPr>
            <w:rFonts w:ascii="Times New Roman" w:eastAsia="標楷體" w:hAnsi="Times New Roman"/>
            <w:color w:val="000000" w:themeColor="text1"/>
            <w:sz w:val="28"/>
            <w:szCs w:val="28"/>
          </w:rPr>
          <w:t>所示。</w:t>
        </w:r>
      </w:ins>
    </w:p>
    <w:p w14:paraId="43BE0751" w14:textId="22F6CD25" w:rsidR="00E703C5" w:rsidRPr="00A47D85" w:rsidRDefault="00E703C5" w:rsidP="00462874">
      <w:pPr>
        <w:adjustRightInd w:val="0"/>
        <w:snapToGrid w:val="0"/>
        <w:spacing w:line="360" w:lineRule="auto"/>
        <w:ind w:firstLineChars="200" w:firstLine="560"/>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本研究</w:t>
      </w:r>
      <w:r w:rsidR="00476267" w:rsidRPr="00A47D85">
        <w:rPr>
          <w:rFonts w:ascii="Times New Roman" w:eastAsia="標楷體" w:hAnsi="Times New Roman" w:hint="eastAsia"/>
          <w:color w:val="000000" w:themeColor="text1"/>
          <w:sz w:val="28"/>
          <w:szCs w:val="28"/>
        </w:rPr>
        <w:t>之參與者在</w:t>
      </w:r>
      <w:r w:rsidR="00D663AE">
        <w:rPr>
          <w:rFonts w:ascii="標楷體" w:eastAsia="標楷體" w:hAnsi="標楷體" w:hint="eastAsia"/>
          <w:sz w:val="28"/>
          <w:szCs w:val="28"/>
        </w:rPr>
        <w:t>互動式體感</w:t>
      </w:r>
      <w:r w:rsidR="00476267" w:rsidRPr="00A47D85">
        <w:rPr>
          <w:rFonts w:ascii="Times New Roman" w:eastAsia="標楷體" w:hAnsi="Times New Roman" w:hint="eastAsia"/>
          <w:color w:val="000000" w:themeColor="text1"/>
          <w:sz w:val="28"/>
          <w:szCs w:val="28"/>
        </w:rPr>
        <w:t>遊戲方面，沒有實際操作經驗，屬於初學者；在動作技能方面，學校日常生活中有，如：跳彈簧床、踢球、跳格子、呼拉圈、跑步、拔河等訓練，具備良好的身體動作進行實驗；在執行功能方面，學習者沒有相關測驗經驗；在</w:t>
      </w:r>
      <w:ins w:id="77" w:author="user" w:date="2021-09-24T14:49:00Z">
        <w:r w:rsidR="000B5889">
          <w:rPr>
            <w:rFonts w:ascii="Times New Roman" w:eastAsia="標楷體" w:hAnsi="Times New Roman" w:hint="eastAsia"/>
            <w:color w:val="000000" w:themeColor="text1"/>
            <w:sz w:val="28"/>
            <w:szCs w:val="28"/>
          </w:rPr>
          <w:t>美感</w:t>
        </w:r>
        <w:r w:rsidR="000B5889" w:rsidRPr="00E95645">
          <w:rPr>
            <w:rFonts w:ascii="Times New Roman" w:eastAsia="標楷體" w:hAnsi="Times New Roman"/>
            <w:color w:val="000000" w:themeColor="text1"/>
            <w:sz w:val="28"/>
            <w:szCs w:val="28"/>
          </w:rPr>
          <w:t>「</w:t>
        </w:r>
        <w:r w:rsidR="000B5889">
          <w:rPr>
            <w:rFonts w:ascii="Times New Roman" w:eastAsia="標楷體" w:hAnsi="Times New Roman" w:hint="eastAsia"/>
            <w:color w:val="000000" w:themeColor="text1"/>
            <w:sz w:val="28"/>
            <w:szCs w:val="28"/>
          </w:rPr>
          <w:t>視覺藝術</w:t>
        </w:r>
        <w:r w:rsidR="000B5889" w:rsidRPr="00E95645">
          <w:rPr>
            <w:rFonts w:ascii="Times New Roman" w:eastAsia="標楷體" w:hAnsi="Times New Roman"/>
            <w:color w:val="000000" w:themeColor="text1"/>
            <w:sz w:val="28"/>
            <w:szCs w:val="28"/>
          </w:rPr>
          <w:t>」</w:t>
        </w:r>
      </w:ins>
      <w:del w:id="78" w:author="user" w:date="2021-09-24T14:49:00Z">
        <w:r w:rsidR="00476267" w:rsidRPr="00A47D85" w:rsidDel="000B5889">
          <w:rPr>
            <w:rFonts w:ascii="Times New Roman" w:eastAsia="標楷體" w:hAnsi="Times New Roman" w:hint="eastAsia"/>
            <w:color w:val="000000" w:themeColor="text1"/>
            <w:sz w:val="28"/>
            <w:szCs w:val="28"/>
          </w:rPr>
          <w:delText>美感</w:delText>
        </w:r>
      </w:del>
      <w:r w:rsidR="00476267" w:rsidRPr="00A47D85">
        <w:rPr>
          <w:rFonts w:ascii="Times New Roman" w:eastAsia="標楷體" w:hAnsi="Times New Roman" w:hint="eastAsia"/>
          <w:color w:val="000000" w:themeColor="text1"/>
          <w:sz w:val="28"/>
          <w:szCs w:val="28"/>
        </w:rPr>
        <w:t>學習方面，由於學童剛升大班不久，</w:t>
      </w:r>
      <w:ins w:id="79" w:author="user" w:date="2021-09-24T16:47:00Z">
        <w:r w:rsidR="00B00DC3">
          <w:rPr>
            <w:rFonts w:ascii="Times New Roman" w:eastAsia="標楷體" w:hAnsi="Times New Roman" w:hint="eastAsia"/>
            <w:color w:val="000000" w:themeColor="text1"/>
            <w:sz w:val="28"/>
            <w:szCs w:val="28"/>
          </w:rPr>
          <w:t>美感</w:t>
        </w:r>
        <w:del w:id="80" w:author="ETLab" w:date="2021-09-27T12:45:00Z">
          <w:r w:rsidR="00B00DC3" w:rsidRPr="00A47D85" w:rsidDel="002D736E">
            <w:rPr>
              <w:rFonts w:ascii="Times New Roman" w:eastAsia="標楷體" w:hAnsi="Times New Roman"/>
              <w:color w:val="000000" w:themeColor="text1"/>
              <w:sz w:val="28"/>
              <w:szCs w:val="28"/>
            </w:rPr>
            <w:delText>（</w:delText>
          </w:r>
          <w:r w:rsidR="00B00DC3" w:rsidDel="002D736E">
            <w:rPr>
              <w:rFonts w:ascii="Times New Roman" w:eastAsia="標楷體" w:hAnsi="Times New Roman" w:hint="eastAsia"/>
              <w:color w:val="000000" w:themeColor="text1"/>
              <w:sz w:val="28"/>
              <w:szCs w:val="28"/>
            </w:rPr>
            <w:delText>視覺藝術</w:delText>
          </w:r>
          <w:r w:rsidR="00B00DC3" w:rsidRPr="00A47D85" w:rsidDel="002D736E">
            <w:rPr>
              <w:rFonts w:ascii="Times New Roman" w:eastAsia="標楷體" w:hAnsi="Times New Roman"/>
              <w:color w:val="000000" w:themeColor="text1"/>
              <w:sz w:val="28"/>
              <w:szCs w:val="28"/>
            </w:rPr>
            <w:delText>）</w:delText>
          </w:r>
        </w:del>
      </w:ins>
      <w:del w:id="81" w:author="user" w:date="2021-09-24T14:49:00Z">
        <w:r w:rsidR="00476267" w:rsidRPr="00A47D85" w:rsidDel="000B5889">
          <w:rPr>
            <w:rFonts w:ascii="Times New Roman" w:eastAsia="標楷體" w:hAnsi="Times New Roman" w:hint="eastAsia"/>
            <w:color w:val="000000" w:themeColor="text1"/>
            <w:sz w:val="28"/>
            <w:szCs w:val="28"/>
          </w:rPr>
          <w:delText>美感</w:delText>
        </w:r>
      </w:del>
      <w:r w:rsidR="00476267" w:rsidRPr="00A47D85">
        <w:rPr>
          <w:rFonts w:ascii="Times New Roman" w:eastAsia="標楷體" w:hAnsi="Times New Roman" w:hint="eastAsia"/>
          <w:color w:val="000000" w:themeColor="text1"/>
          <w:sz w:val="28"/>
          <w:szCs w:val="28"/>
        </w:rPr>
        <w:t>相關知識較為偏弱，但有基礎顏色、形狀等基本美感概念</w:t>
      </w:r>
      <w:r w:rsidRPr="00A47D85">
        <w:rPr>
          <w:rFonts w:ascii="Times New Roman" w:eastAsia="標楷體" w:hAnsi="Times New Roman"/>
          <w:color w:val="000000" w:themeColor="text1"/>
          <w:sz w:val="28"/>
          <w:szCs w:val="28"/>
        </w:rPr>
        <w:t>。</w:t>
      </w:r>
    </w:p>
    <w:p w14:paraId="6C2B935A" w14:textId="360C5993" w:rsidR="00E703C5" w:rsidRPr="00A47D85" w:rsidDel="008E3C7F" w:rsidRDefault="00E703C5" w:rsidP="00462874">
      <w:pPr>
        <w:adjustRightInd w:val="0"/>
        <w:snapToGrid w:val="0"/>
        <w:spacing w:line="360" w:lineRule="auto"/>
        <w:ind w:firstLineChars="200" w:firstLine="560"/>
        <w:jc w:val="both"/>
        <w:rPr>
          <w:del w:id="82" w:author="user" w:date="2021-09-24T14:25:00Z"/>
          <w:rFonts w:ascii="Times New Roman" w:eastAsia="標楷體" w:hAnsi="Times New Roman"/>
          <w:color w:val="000000" w:themeColor="text1"/>
          <w:sz w:val="28"/>
          <w:szCs w:val="28"/>
        </w:rPr>
      </w:pPr>
      <w:del w:id="83" w:author="user" w:date="2021-09-24T14:25:00Z">
        <w:r w:rsidRPr="00A47D85" w:rsidDel="008E3C7F">
          <w:rPr>
            <w:rFonts w:ascii="Times New Roman" w:eastAsia="標楷體" w:hAnsi="Times New Roman"/>
            <w:color w:val="000000" w:themeColor="text1"/>
            <w:sz w:val="28"/>
            <w:szCs w:val="28"/>
          </w:rPr>
          <w:delText>本研究</w:delText>
        </w:r>
        <w:r w:rsidR="00476267" w:rsidRPr="00A47D85" w:rsidDel="008E3C7F">
          <w:rPr>
            <w:rFonts w:ascii="Times New Roman" w:eastAsia="標楷體" w:hAnsi="Times New Roman" w:hint="eastAsia"/>
            <w:color w:val="000000" w:themeColor="text1"/>
            <w:sz w:val="28"/>
            <w:szCs w:val="28"/>
          </w:rPr>
          <w:delText>以立意抽樣抽取六個班級學童，共</w:delText>
        </w:r>
        <w:r w:rsidR="00476267" w:rsidRPr="00A47D85" w:rsidDel="008E3C7F">
          <w:rPr>
            <w:rFonts w:ascii="Times New Roman" w:eastAsia="標楷體" w:hAnsi="Times New Roman"/>
            <w:color w:val="000000" w:themeColor="text1"/>
            <w:sz w:val="28"/>
            <w:szCs w:val="28"/>
          </w:rPr>
          <w:delText>60</w:delText>
        </w:r>
        <w:r w:rsidR="00476267" w:rsidRPr="00A47D85" w:rsidDel="008E3C7F">
          <w:rPr>
            <w:rFonts w:ascii="Times New Roman" w:eastAsia="標楷體" w:hAnsi="Times New Roman"/>
            <w:color w:val="000000" w:themeColor="text1"/>
            <w:sz w:val="28"/>
            <w:szCs w:val="28"/>
          </w:rPr>
          <w:delText>位學童，以不同教學方式進行課程教學，實驗組運用遊戲式學習模型</w:delText>
        </w:r>
        <w:r w:rsidR="00476267" w:rsidRPr="00A47D85" w:rsidDel="008E3C7F">
          <w:rPr>
            <w:rFonts w:ascii="Times New Roman" w:eastAsia="標楷體" w:hAnsi="Times New Roman"/>
            <w:color w:val="000000" w:themeColor="text1"/>
            <w:sz w:val="28"/>
            <w:szCs w:val="28"/>
          </w:rPr>
          <w:delText>IPO</w:delText>
        </w:r>
        <w:r w:rsidR="00476267" w:rsidRPr="00A47D85" w:rsidDel="008E3C7F">
          <w:rPr>
            <w:rFonts w:ascii="Times New Roman" w:eastAsia="標楷體" w:hAnsi="Times New Roman"/>
            <w:color w:val="000000" w:themeColor="text1"/>
            <w:sz w:val="28"/>
            <w:szCs w:val="28"/>
          </w:rPr>
          <w:delText>於</w:delText>
        </w:r>
        <w:r w:rsidR="00D663AE" w:rsidDel="008E3C7F">
          <w:rPr>
            <w:rFonts w:ascii="標楷體" w:eastAsia="標楷體" w:hAnsi="標楷體" w:hint="eastAsia"/>
            <w:sz w:val="28"/>
            <w:szCs w:val="28"/>
          </w:rPr>
          <w:delText>互動式體感</w:delText>
        </w:r>
        <w:r w:rsidR="00476267" w:rsidRPr="00A47D85" w:rsidDel="008E3C7F">
          <w:rPr>
            <w:rFonts w:ascii="Times New Roman" w:eastAsia="標楷體" w:hAnsi="Times New Roman"/>
            <w:color w:val="000000" w:themeColor="text1"/>
            <w:sz w:val="28"/>
            <w:szCs w:val="28"/>
          </w:rPr>
          <w:delText>遊戲進行美感教學課程，對照組運用傳統式教學於美感教學活動課程，如表</w:delText>
        </w:r>
        <w:r w:rsidR="00476267" w:rsidRPr="00A47D85" w:rsidDel="008E3C7F">
          <w:rPr>
            <w:rFonts w:ascii="Times New Roman" w:eastAsia="標楷體" w:hAnsi="Times New Roman"/>
            <w:color w:val="000000" w:themeColor="text1"/>
            <w:sz w:val="28"/>
            <w:szCs w:val="28"/>
          </w:rPr>
          <w:delText>3-1</w:delText>
        </w:r>
        <w:r w:rsidR="00476267" w:rsidRPr="00A47D85" w:rsidDel="008E3C7F">
          <w:rPr>
            <w:rFonts w:ascii="Times New Roman" w:eastAsia="標楷體" w:hAnsi="Times New Roman"/>
            <w:color w:val="000000" w:themeColor="text1"/>
            <w:sz w:val="28"/>
            <w:szCs w:val="28"/>
          </w:rPr>
          <w:delText>所示</w:delText>
        </w:r>
        <w:r w:rsidRPr="00A47D85" w:rsidDel="008E3C7F">
          <w:rPr>
            <w:rFonts w:ascii="Times New Roman" w:eastAsia="標楷體" w:hAnsi="Times New Roman"/>
            <w:color w:val="000000" w:themeColor="text1"/>
            <w:sz w:val="28"/>
            <w:szCs w:val="28"/>
          </w:rPr>
          <w:delText>。</w:delText>
        </w:r>
        <w:bookmarkStart w:id="84" w:name="_Toc524448172"/>
        <w:bookmarkStart w:id="85" w:name="_Toc524448251"/>
        <w:bookmarkStart w:id="86" w:name="_Toc524453172"/>
        <w:bookmarkStart w:id="87" w:name="_Toc30285759"/>
      </w:del>
    </w:p>
    <w:p w14:paraId="5EC0D73C" w14:textId="7298A9BD" w:rsidR="00E703C5" w:rsidRPr="00A47D85" w:rsidRDefault="00E703C5" w:rsidP="00462874">
      <w:pPr>
        <w:pStyle w:val="a9"/>
        <w:spacing w:line="360" w:lineRule="auto"/>
        <w:rPr>
          <w:rFonts w:ascii="標楷體" w:eastAsia="標楷體" w:hAnsi="標楷體"/>
          <w:color w:val="000000" w:themeColor="text1"/>
          <w:sz w:val="28"/>
          <w:szCs w:val="28"/>
        </w:rPr>
      </w:pPr>
      <w:r w:rsidRPr="00A47D85">
        <w:rPr>
          <w:rFonts w:ascii="標楷體" w:eastAsia="標楷體" w:hAnsi="標楷體" w:cs="Times New Roman"/>
          <w:sz w:val="28"/>
          <w:szCs w:val="28"/>
        </w:rPr>
        <w:t>表</w:t>
      </w:r>
      <w:r w:rsidRPr="00A47D85">
        <w:rPr>
          <w:rFonts w:ascii="Times New Roman" w:hAnsi="Times New Roman" w:cs="Times New Roman"/>
          <w:sz w:val="28"/>
          <w:szCs w:val="28"/>
        </w:rPr>
        <w:t>3</w:t>
      </w:r>
      <w:r w:rsidRPr="00A47D85">
        <w:rPr>
          <w:rFonts w:ascii="Times New Roman" w:hAnsi="Times New Roman" w:cs="Times New Roman"/>
          <w:sz w:val="28"/>
          <w:szCs w:val="28"/>
        </w:rPr>
        <w:noBreakHyphen/>
      </w:r>
      <w:r w:rsidRPr="00A47D85">
        <w:rPr>
          <w:rFonts w:ascii="Times New Roman" w:hAnsi="Times New Roman" w:cs="Times New Roman"/>
          <w:sz w:val="28"/>
          <w:szCs w:val="28"/>
        </w:rPr>
        <w:fldChar w:fldCharType="begin"/>
      </w:r>
      <w:r w:rsidRPr="00A47D85">
        <w:rPr>
          <w:rFonts w:ascii="Times New Roman" w:hAnsi="Times New Roman" w:cs="Times New Roman"/>
          <w:sz w:val="28"/>
          <w:szCs w:val="28"/>
        </w:rPr>
        <w:instrText xml:space="preserve"> SEQ </w:instrText>
      </w:r>
      <w:r w:rsidRPr="00A47D85">
        <w:rPr>
          <w:rFonts w:ascii="Times New Roman" w:hAnsi="Times New Roman" w:cs="Times New Roman"/>
          <w:sz w:val="28"/>
          <w:szCs w:val="28"/>
        </w:rPr>
        <w:instrText>表</w:instrText>
      </w:r>
      <w:r w:rsidRPr="00A47D85">
        <w:rPr>
          <w:rFonts w:ascii="Times New Roman" w:hAnsi="Times New Roman" w:cs="Times New Roman"/>
          <w:sz w:val="28"/>
          <w:szCs w:val="28"/>
        </w:rPr>
        <w:instrText xml:space="preserve"> \* ARABIC \s 1 </w:instrText>
      </w:r>
      <w:r w:rsidRPr="00A47D85">
        <w:rPr>
          <w:rFonts w:ascii="Times New Roman" w:hAnsi="Times New Roman" w:cs="Times New Roman"/>
          <w:sz w:val="28"/>
          <w:szCs w:val="28"/>
        </w:rPr>
        <w:fldChar w:fldCharType="separate"/>
      </w:r>
      <w:r w:rsidRPr="00A47D85">
        <w:rPr>
          <w:rFonts w:ascii="Times New Roman" w:hAnsi="Times New Roman" w:cs="Times New Roman"/>
          <w:noProof/>
          <w:sz w:val="28"/>
          <w:szCs w:val="28"/>
        </w:rPr>
        <w:t>1</w:t>
      </w:r>
      <w:r w:rsidRPr="00A47D85">
        <w:rPr>
          <w:rFonts w:ascii="Times New Roman" w:hAnsi="Times New Roman" w:cs="Times New Roman"/>
          <w:sz w:val="28"/>
          <w:szCs w:val="28"/>
        </w:rPr>
        <w:fldChar w:fldCharType="end"/>
      </w:r>
      <w:bookmarkEnd w:id="84"/>
      <w:bookmarkEnd w:id="85"/>
      <w:bookmarkEnd w:id="86"/>
      <w:r w:rsidRPr="00A47D85">
        <w:rPr>
          <w:rFonts w:ascii="標楷體" w:eastAsia="標楷體" w:hAnsi="標楷體" w:hint="eastAsia"/>
          <w:color w:val="000000" w:themeColor="text1"/>
          <w:sz w:val="28"/>
          <w:szCs w:val="28"/>
        </w:rPr>
        <w:t>研究對象分配表</w:t>
      </w:r>
      <w:bookmarkStart w:id="88" w:name="_Toc480362066"/>
      <w:bookmarkStart w:id="89" w:name="_Toc523837209"/>
      <w:bookmarkStart w:id="90" w:name="_Toc523837449"/>
      <w:bookmarkStart w:id="91" w:name="_Toc523837883"/>
      <w:bookmarkStart w:id="92" w:name="_Toc523852847"/>
      <w:bookmarkStart w:id="93" w:name="_Toc523852929"/>
      <w:bookmarkStart w:id="94" w:name="_Toc523908435"/>
      <w:bookmarkStart w:id="95" w:name="_Toc523908560"/>
      <w:bookmarkEnd w:id="87"/>
    </w:p>
    <w:tbl>
      <w:tblPr>
        <w:tblW w:w="0" w:type="auto"/>
        <w:tblLook w:val="04A0" w:firstRow="1" w:lastRow="0" w:firstColumn="1" w:lastColumn="0" w:noHBand="0" w:noVBand="1"/>
        <w:tblPrChange w:id="96" w:author="user" w:date="2021-09-24T14:27:00Z">
          <w:tblPr>
            <w:tblW w:w="0" w:type="auto"/>
            <w:tblLook w:val="04A0" w:firstRow="1" w:lastRow="0" w:firstColumn="1" w:lastColumn="0" w:noHBand="0" w:noVBand="1"/>
          </w:tblPr>
        </w:tblPrChange>
      </w:tblPr>
      <w:tblGrid>
        <w:gridCol w:w="2072"/>
        <w:gridCol w:w="4874"/>
        <w:gridCol w:w="1344"/>
        <w:tblGridChange w:id="97">
          <w:tblGrid>
            <w:gridCol w:w="2072"/>
            <w:gridCol w:w="4874"/>
            <w:gridCol w:w="1344"/>
          </w:tblGrid>
        </w:tblGridChange>
      </w:tblGrid>
      <w:tr w:rsidR="00E703C5" w:rsidRPr="00444207" w14:paraId="3DAA5A84" w14:textId="77777777" w:rsidTr="008E3C7F">
        <w:trPr>
          <w:trHeight w:val="237"/>
        </w:trPr>
        <w:tc>
          <w:tcPr>
            <w:tcW w:w="2072" w:type="dxa"/>
            <w:tcBorders>
              <w:top w:val="single" w:sz="12" w:space="0" w:color="000000" w:themeColor="text1"/>
              <w:bottom w:val="single" w:sz="12" w:space="0" w:color="auto"/>
            </w:tcBorders>
            <w:vAlign w:val="center"/>
            <w:tcPrChange w:id="98" w:author="user" w:date="2021-09-24T14:27:00Z">
              <w:tcPr>
                <w:tcW w:w="2072" w:type="dxa"/>
                <w:tcBorders>
                  <w:top w:val="single" w:sz="12" w:space="0" w:color="000000" w:themeColor="text1"/>
                  <w:bottom w:val="single" w:sz="12" w:space="0" w:color="auto"/>
                </w:tcBorders>
              </w:tcPr>
            </w:tcPrChange>
          </w:tcPr>
          <w:p w14:paraId="270DF63C" w14:textId="77777777" w:rsidR="00E703C5" w:rsidRPr="00444207" w:rsidRDefault="00E703C5" w:rsidP="00444207">
            <w:pPr>
              <w:snapToGrid w:val="0"/>
              <w:spacing w:line="360" w:lineRule="auto"/>
              <w:jc w:val="both"/>
              <w:rPr>
                <w:rFonts w:ascii="Times New Roman" w:eastAsia="標楷體" w:hAnsi="Times New Roman"/>
                <w:color w:val="000000" w:themeColor="text1"/>
                <w:szCs w:val="28"/>
                <w:rPrChange w:id="99" w:author="ETLab" w:date="2021-09-27T13:09:00Z">
                  <w:rPr>
                    <w:rFonts w:ascii="Times New Roman" w:eastAsia="標楷體" w:hAnsi="Times New Roman"/>
                    <w:b/>
                    <w:color w:val="000000" w:themeColor="text1"/>
                    <w:sz w:val="28"/>
                    <w:szCs w:val="28"/>
                  </w:rPr>
                </w:rPrChange>
              </w:rPr>
              <w:pPrChange w:id="100" w:author="ETLab" w:date="2021-09-27T13:09:00Z">
                <w:pPr>
                  <w:spacing w:line="360" w:lineRule="auto"/>
                  <w:jc w:val="center"/>
                </w:pPr>
              </w:pPrChange>
            </w:pPr>
            <w:r w:rsidRPr="00444207">
              <w:rPr>
                <w:rFonts w:ascii="Times New Roman" w:eastAsia="標楷體" w:hAnsi="Times New Roman"/>
                <w:color w:val="000000" w:themeColor="text1"/>
                <w:szCs w:val="28"/>
                <w:rPrChange w:id="101" w:author="ETLab" w:date="2021-09-27T13:09:00Z">
                  <w:rPr>
                    <w:rFonts w:ascii="Times New Roman" w:eastAsia="標楷體" w:hAnsi="Times New Roman"/>
                    <w:b/>
                    <w:color w:val="000000" w:themeColor="text1"/>
                    <w:sz w:val="28"/>
                    <w:szCs w:val="28"/>
                  </w:rPr>
                </w:rPrChange>
              </w:rPr>
              <w:t>組別</w:t>
            </w:r>
          </w:p>
        </w:tc>
        <w:tc>
          <w:tcPr>
            <w:tcW w:w="4874" w:type="dxa"/>
            <w:tcBorders>
              <w:top w:val="single" w:sz="12" w:space="0" w:color="000000" w:themeColor="text1"/>
              <w:bottom w:val="single" w:sz="12" w:space="0" w:color="auto"/>
            </w:tcBorders>
            <w:vAlign w:val="center"/>
            <w:tcPrChange w:id="102" w:author="user" w:date="2021-09-24T14:27:00Z">
              <w:tcPr>
                <w:tcW w:w="4874" w:type="dxa"/>
                <w:tcBorders>
                  <w:top w:val="single" w:sz="12" w:space="0" w:color="000000" w:themeColor="text1"/>
                  <w:bottom w:val="single" w:sz="12" w:space="0" w:color="auto"/>
                </w:tcBorders>
              </w:tcPr>
            </w:tcPrChange>
          </w:tcPr>
          <w:p w14:paraId="5DAC22AD" w14:textId="77777777" w:rsidR="00E703C5" w:rsidRPr="00444207" w:rsidRDefault="00E703C5" w:rsidP="00444207">
            <w:pPr>
              <w:snapToGrid w:val="0"/>
              <w:spacing w:line="360" w:lineRule="auto"/>
              <w:jc w:val="both"/>
              <w:rPr>
                <w:rFonts w:ascii="Times New Roman" w:eastAsia="標楷體" w:hAnsi="Times New Roman"/>
                <w:color w:val="000000" w:themeColor="text1"/>
                <w:szCs w:val="28"/>
                <w:rPrChange w:id="103" w:author="ETLab" w:date="2021-09-27T13:09:00Z">
                  <w:rPr>
                    <w:rFonts w:ascii="Times New Roman" w:eastAsia="標楷體" w:hAnsi="Times New Roman"/>
                    <w:b/>
                    <w:color w:val="000000" w:themeColor="text1"/>
                    <w:sz w:val="28"/>
                    <w:szCs w:val="28"/>
                  </w:rPr>
                </w:rPrChange>
              </w:rPr>
              <w:pPrChange w:id="104" w:author="ETLab" w:date="2021-09-27T13:09:00Z">
                <w:pPr>
                  <w:spacing w:line="360" w:lineRule="auto"/>
                  <w:jc w:val="center"/>
                </w:pPr>
              </w:pPrChange>
            </w:pPr>
            <w:r w:rsidRPr="00444207">
              <w:rPr>
                <w:rFonts w:ascii="Times New Roman" w:eastAsia="標楷體" w:hAnsi="Times New Roman"/>
                <w:color w:val="000000" w:themeColor="text1"/>
                <w:szCs w:val="28"/>
                <w:rPrChange w:id="105" w:author="ETLab" w:date="2021-09-27T13:09:00Z">
                  <w:rPr>
                    <w:rFonts w:ascii="Times New Roman" w:eastAsia="標楷體" w:hAnsi="Times New Roman"/>
                    <w:b/>
                    <w:color w:val="000000" w:themeColor="text1"/>
                    <w:sz w:val="28"/>
                    <w:szCs w:val="28"/>
                  </w:rPr>
                </w:rPrChange>
              </w:rPr>
              <w:t>實驗處理</w:t>
            </w:r>
          </w:p>
        </w:tc>
        <w:tc>
          <w:tcPr>
            <w:tcW w:w="1344" w:type="dxa"/>
            <w:tcBorders>
              <w:top w:val="single" w:sz="12" w:space="0" w:color="000000" w:themeColor="text1"/>
              <w:bottom w:val="single" w:sz="12" w:space="0" w:color="auto"/>
            </w:tcBorders>
            <w:vAlign w:val="center"/>
            <w:tcPrChange w:id="106" w:author="user" w:date="2021-09-24T14:27:00Z">
              <w:tcPr>
                <w:tcW w:w="1344" w:type="dxa"/>
                <w:tcBorders>
                  <w:top w:val="single" w:sz="12" w:space="0" w:color="000000" w:themeColor="text1"/>
                  <w:bottom w:val="single" w:sz="12" w:space="0" w:color="auto"/>
                </w:tcBorders>
              </w:tcPr>
            </w:tcPrChange>
          </w:tcPr>
          <w:p w14:paraId="2FBB409C" w14:textId="77777777" w:rsidR="00E703C5" w:rsidRPr="00444207" w:rsidRDefault="00E703C5" w:rsidP="00444207">
            <w:pPr>
              <w:snapToGrid w:val="0"/>
              <w:spacing w:line="360" w:lineRule="auto"/>
              <w:jc w:val="both"/>
              <w:rPr>
                <w:rFonts w:ascii="Times New Roman" w:eastAsia="標楷體" w:hAnsi="Times New Roman"/>
                <w:color w:val="000000" w:themeColor="text1"/>
                <w:szCs w:val="28"/>
                <w:rPrChange w:id="107" w:author="ETLab" w:date="2021-09-27T13:09:00Z">
                  <w:rPr>
                    <w:rFonts w:ascii="Times New Roman" w:eastAsia="標楷體" w:hAnsi="Times New Roman"/>
                    <w:b/>
                    <w:color w:val="000000" w:themeColor="text1"/>
                    <w:sz w:val="28"/>
                    <w:szCs w:val="28"/>
                  </w:rPr>
                </w:rPrChange>
              </w:rPr>
              <w:pPrChange w:id="108" w:author="ETLab" w:date="2021-09-27T13:09:00Z">
                <w:pPr>
                  <w:spacing w:line="360" w:lineRule="auto"/>
                  <w:jc w:val="center"/>
                </w:pPr>
              </w:pPrChange>
            </w:pPr>
            <w:r w:rsidRPr="00444207">
              <w:rPr>
                <w:rFonts w:ascii="Times New Roman" w:eastAsia="標楷體" w:hAnsi="Times New Roman"/>
                <w:color w:val="000000" w:themeColor="text1"/>
                <w:szCs w:val="28"/>
                <w:rPrChange w:id="109" w:author="ETLab" w:date="2021-09-27T13:09:00Z">
                  <w:rPr>
                    <w:rFonts w:ascii="Times New Roman" w:eastAsia="標楷體" w:hAnsi="Times New Roman"/>
                    <w:b/>
                    <w:color w:val="000000" w:themeColor="text1"/>
                    <w:sz w:val="28"/>
                    <w:szCs w:val="28"/>
                  </w:rPr>
                </w:rPrChange>
              </w:rPr>
              <w:t>人數</w:t>
            </w:r>
          </w:p>
        </w:tc>
      </w:tr>
      <w:tr w:rsidR="00E703C5" w:rsidRPr="00444207" w14:paraId="5B65CE16" w14:textId="77777777" w:rsidTr="008E3C7F">
        <w:tc>
          <w:tcPr>
            <w:tcW w:w="2072" w:type="dxa"/>
            <w:tcBorders>
              <w:top w:val="single" w:sz="12" w:space="0" w:color="auto"/>
            </w:tcBorders>
            <w:vAlign w:val="center"/>
            <w:tcPrChange w:id="110" w:author="user" w:date="2021-09-24T14:27:00Z">
              <w:tcPr>
                <w:tcW w:w="2072" w:type="dxa"/>
                <w:tcBorders>
                  <w:top w:val="single" w:sz="12" w:space="0" w:color="auto"/>
                </w:tcBorders>
                <w:vAlign w:val="center"/>
              </w:tcPr>
            </w:tcPrChange>
          </w:tcPr>
          <w:p w14:paraId="4B5F5C7C" w14:textId="77777777" w:rsidR="00E703C5" w:rsidRPr="00444207" w:rsidRDefault="00E703C5" w:rsidP="00444207">
            <w:pPr>
              <w:snapToGrid w:val="0"/>
              <w:spacing w:line="360" w:lineRule="auto"/>
              <w:jc w:val="both"/>
              <w:rPr>
                <w:rFonts w:ascii="Times New Roman" w:eastAsia="標楷體" w:hAnsi="Times New Roman"/>
                <w:color w:val="000000" w:themeColor="text1"/>
                <w:szCs w:val="28"/>
                <w:rPrChange w:id="111" w:author="ETLab" w:date="2021-09-27T13:09:00Z">
                  <w:rPr>
                    <w:rFonts w:ascii="Times New Roman" w:eastAsia="標楷體" w:hAnsi="Times New Roman"/>
                    <w:b/>
                    <w:color w:val="000000" w:themeColor="text1"/>
                    <w:sz w:val="28"/>
                    <w:szCs w:val="28"/>
                  </w:rPr>
                </w:rPrChange>
              </w:rPr>
              <w:pPrChange w:id="112" w:author="ETLab" w:date="2021-09-27T13:09:00Z">
                <w:pPr>
                  <w:spacing w:line="360" w:lineRule="auto"/>
                  <w:jc w:val="center"/>
                </w:pPr>
              </w:pPrChange>
            </w:pPr>
            <w:r w:rsidRPr="00444207">
              <w:rPr>
                <w:rFonts w:ascii="Times New Roman" w:eastAsia="標楷體" w:hAnsi="Times New Roman"/>
                <w:color w:val="000000" w:themeColor="text1"/>
                <w:szCs w:val="28"/>
                <w:rPrChange w:id="113" w:author="ETLab" w:date="2021-09-27T13:09:00Z">
                  <w:rPr>
                    <w:rFonts w:ascii="Times New Roman" w:eastAsia="標楷體" w:hAnsi="Times New Roman"/>
                    <w:b/>
                    <w:color w:val="000000" w:themeColor="text1"/>
                    <w:sz w:val="28"/>
                    <w:szCs w:val="28"/>
                  </w:rPr>
                </w:rPrChange>
              </w:rPr>
              <w:t>實驗組</w:t>
            </w:r>
          </w:p>
        </w:tc>
        <w:tc>
          <w:tcPr>
            <w:tcW w:w="4874" w:type="dxa"/>
            <w:tcBorders>
              <w:top w:val="single" w:sz="12" w:space="0" w:color="auto"/>
            </w:tcBorders>
            <w:vAlign w:val="center"/>
            <w:tcPrChange w:id="114" w:author="user" w:date="2021-09-24T14:27:00Z">
              <w:tcPr>
                <w:tcW w:w="4874" w:type="dxa"/>
                <w:tcBorders>
                  <w:top w:val="single" w:sz="12" w:space="0" w:color="auto"/>
                </w:tcBorders>
              </w:tcPr>
            </w:tcPrChange>
          </w:tcPr>
          <w:p w14:paraId="246BD56B" w14:textId="7C5AF052" w:rsidR="00E703C5" w:rsidRPr="00444207" w:rsidRDefault="00476267" w:rsidP="00444207">
            <w:pPr>
              <w:snapToGrid w:val="0"/>
              <w:spacing w:line="360" w:lineRule="auto"/>
              <w:jc w:val="both"/>
              <w:rPr>
                <w:rFonts w:ascii="Times New Roman" w:eastAsia="標楷體" w:hAnsi="Times New Roman"/>
                <w:color w:val="000000" w:themeColor="text1"/>
                <w:szCs w:val="28"/>
                <w:rPrChange w:id="115" w:author="ETLab" w:date="2021-09-27T13:09:00Z">
                  <w:rPr>
                    <w:rFonts w:ascii="Times New Roman" w:eastAsia="標楷體" w:hAnsi="Times New Roman"/>
                    <w:color w:val="000000" w:themeColor="text1"/>
                    <w:sz w:val="28"/>
                    <w:szCs w:val="28"/>
                  </w:rPr>
                </w:rPrChange>
              </w:rPr>
              <w:pPrChange w:id="116" w:author="ETLab" w:date="2021-09-27T13:09:00Z">
                <w:pPr>
                  <w:spacing w:line="360" w:lineRule="auto"/>
                </w:pPr>
              </w:pPrChange>
            </w:pPr>
            <w:r w:rsidRPr="00444207">
              <w:rPr>
                <w:rFonts w:ascii="Times New Roman" w:eastAsia="標楷體" w:hAnsi="Times New Roman" w:hint="eastAsia"/>
                <w:color w:val="000000" w:themeColor="text1"/>
                <w:szCs w:val="28"/>
                <w:rPrChange w:id="117" w:author="ETLab" w:date="2021-09-27T13:09:00Z">
                  <w:rPr>
                    <w:rFonts w:ascii="Times New Roman" w:eastAsia="標楷體" w:hAnsi="Times New Roman" w:hint="eastAsia"/>
                    <w:color w:val="000000" w:themeColor="text1"/>
                    <w:sz w:val="28"/>
                    <w:szCs w:val="28"/>
                  </w:rPr>
                </w:rPrChange>
              </w:rPr>
              <w:t>運用</w:t>
            </w:r>
            <w:ins w:id="118" w:author="user" w:date="2021-09-24T14:26:00Z">
              <w:r w:rsidR="008E3C7F" w:rsidRPr="00444207">
                <w:rPr>
                  <w:rFonts w:ascii="Times New Roman" w:eastAsia="標楷體" w:hAnsi="Times New Roman" w:hint="eastAsia"/>
                  <w:color w:val="000000" w:themeColor="text1"/>
                  <w:szCs w:val="28"/>
                  <w:rPrChange w:id="119" w:author="ETLab" w:date="2021-09-27T13:09:00Z">
                    <w:rPr>
                      <w:rFonts w:ascii="Times New Roman" w:eastAsia="標楷體" w:hAnsi="Times New Roman" w:hint="eastAsia"/>
                      <w:color w:val="000000" w:themeColor="text1"/>
                      <w:sz w:val="28"/>
                      <w:szCs w:val="28"/>
                    </w:rPr>
                  </w:rPrChange>
                </w:rPr>
                <w:t>數位</w:t>
              </w:r>
            </w:ins>
            <w:r w:rsidRPr="00444207">
              <w:rPr>
                <w:rFonts w:ascii="Times New Roman" w:eastAsia="標楷體" w:hAnsi="Times New Roman" w:hint="eastAsia"/>
                <w:color w:val="000000" w:themeColor="text1"/>
                <w:szCs w:val="28"/>
                <w:rPrChange w:id="120" w:author="ETLab" w:date="2021-09-27T13:09:00Z">
                  <w:rPr>
                    <w:rFonts w:ascii="Times New Roman" w:eastAsia="標楷體" w:hAnsi="Times New Roman" w:hint="eastAsia"/>
                    <w:color w:val="000000" w:themeColor="text1"/>
                    <w:sz w:val="28"/>
                    <w:szCs w:val="28"/>
                  </w:rPr>
                </w:rPrChange>
              </w:rPr>
              <w:t>遊戲式學習</w:t>
            </w:r>
            <w:del w:id="121" w:author="user" w:date="2021-09-24T14:26:00Z">
              <w:r w:rsidRPr="00444207" w:rsidDel="008E3C7F">
                <w:rPr>
                  <w:rFonts w:ascii="Times New Roman" w:eastAsia="標楷體" w:hAnsi="Times New Roman" w:hint="eastAsia"/>
                  <w:color w:val="000000" w:themeColor="text1"/>
                  <w:szCs w:val="28"/>
                  <w:rPrChange w:id="122" w:author="ETLab" w:date="2021-09-27T13:09:00Z">
                    <w:rPr>
                      <w:rFonts w:ascii="Times New Roman" w:eastAsia="標楷體" w:hAnsi="Times New Roman" w:hint="eastAsia"/>
                      <w:color w:val="000000" w:themeColor="text1"/>
                      <w:sz w:val="28"/>
                      <w:szCs w:val="28"/>
                    </w:rPr>
                  </w:rPrChange>
                </w:rPr>
                <w:delText>模型</w:delText>
              </w:r>
              <w:r w:rsidRPr="00444207" w:rsidDel="008E3C7F">
                <w:rPr>
                  <w:rFonts w:ascii="Times New Roman" w:eastAsia="標楷體" w:hAnsi="Times New Roman"/>
                  <w:color w:val="000000" w:themeColor="text1"/>
                  <w:szCs w:val="28"/>
                  <w:rPrChange w:id="123" w:author="ETLab" w:date="2021-09-27T13:09:00Z">
                    <w:rPr>
                      <w:rFonts w:ascii="Times New Roman" w:eastAsia="標楷體" w:hAnsi="Times New Roman"/>
                      <w:color w:val="000000" w:themeColor="text1"/>
                      <w:sz w:val="28"/>
                      <w:szCs w:val="28"/>
                    </w:rPr>
                  </w:rPrChange>
                </w:rPr>
                <w:delText>IPO</w:delText>
              </w:r>
            </w:del>
            <w:r w:rsidRPr="00444207">
              <w:rPr>
                <w:rFonts w:ascii="Times New Roman" w:eastAsia="標楷體" w:hAnsi="Times New Roman"/>
                <w:color w:val="000000" w:themeColor="text1"/>
                <w:szCs w:val="28"/>
                <w:rPrChange w:id="124" w:author="ETLab" w:date="2021-09-27T13:09:00Z">
                  <w:rPr>
                    <w:rFonts w:ascii="Times New Roman" w:eastAsia="標楷體" w:hAnsi="Times New Roman"/>
                    <w:color w:val="000000" w:themeColor="text1"/>
                    <w:sz w:val="28"/>
                    <w:szCs w:val="28"/>
                  </w:rPr>
                </w:rPrChange>
              </w:rPr>
              <w:t>於</w:t>
            </w:r>
            <w:r w:rsidR="00D663AE" w:rsidRPr="00444207">
              <w:rPr>
                <w:rFonts w:ascii="標楷體" w:eastAsia="標楷體" w:hAnsi="標楷體" w:hint="eastAsia"/>
                <w:szCs w:val="28"/>
                <w:rPrChange w:id="125" w:author="ETLab" w:date="2021-09-27T13:09:00Z">
                  <w:rPr>
                    <w:rFonts w:ascii="標楷體" w:eastAsia="標楷體" w:hAnsi="標楷體" w:hint="eastAsia"/>
                    <w:sz w:val="28"/>
                    <w:szCs w:val="28"/>
                  </w:rPr>
                </w:rPrChange>
              </w:rPr>
              <w:t>互動式體感</w:t>
            </w:r>
            <w:r w:rsidRPr="00444207">
              <w:rPr>
                <w:rFonts w:ascii="Times New Roman" w:eastAsia="標楷體" w:hAnsi="Times New Roman"/>
                <w:color w:val="000000" w:themeColor="text1"/>
                <w:szCs w:val="28"/>
                <w:rPrChange w:id="126" w:author="ETLab" w:date="2021-09-27T13:09:00Z">
                  <w:rPr>
                    <w:rFonts w:ascii="Times New Roman" w:eastAsia="標楷體" w:hAnsi="Times New Roman"/>
                    <w:color w:val="000000" w:themeColor="text1"/>
                    <w:sz w:val="28"/>
                    <w:szCs w:val="28"/>
                  </w:rPr>
                </w:rPrChange>
              </w:rPr>
              <w:t>遊戲進行美感</w:t>
            </w:r>
            <w:ins w:id="127" w:author="user" w:date="2021-09-24T14:26:00Z">
              <w:r w:rsidR="008E3C7F" w:rsidRPr="00444207">
                <w:rPr>
                  <w:rFonts w:ascii="Times New Roman" w:eastAsia="標楷體" w:hAnsi="Times New Roman" w:hint="eastAsia"/>
                  <w:color w:val="000000" w:themeColor="text1"/>
                  <w:szCs w:val="28"/>
                  <w:rPrChange w:id="128" w:author="ETLab" w:date="2021-09-27T13:09:00Z">
                    <w:rPr>
                      <w:rFonts w:ascii="Times New Roman" w:eastAsia="標楷體" w:hAnsi="Times New Roman" w:hint="eastAsia"/>
                      <w:color w:val="000000" w:themeColor="text1"/>
                      <w:sz w:val="28"/>
                      <w:szCs w:val="28"/>
                    </w:rPr>
                  </w:rPrChange>
                </w:rPr>
                <w:t>教學</w:t>
              </w:r>
            </w:ins>
            <w:del w:id="129" w:author="user" w:date="2021-09-24T14:26:00Z">
              <w:r w:rsidRPr="00444207" w:rsidDel="008E3C7F">
                <w:rPr>
                  <w:rFonts w:ascii="Times New Roman" w:eastAsia="標楷體" w:hAnsi="Times New Roman"/>
                  <w:color w:val="000000" w:themeColor="text1"/>
                  <w:szCs w:val="28"/>
                  <w:rPrChange w:id="130" w:author="ETLab" w:date="2021-09-27T13:09:00Z">
                    <w:rPr>
                      <w:rFonts w:ascii="Times New Roman" w:eastAsia="標楷體" w:hAnsi="Times New Roman"/>
                      <w:color w:val="000000" w:themeColor="text1"/>
                      <w:sz w:val="28"/>
                      <w:szCs w:val="28"/>
                    </w:rPr>
                  </w:rPrChange>
                </w:rPr>
                <w:delText>教學</w:delText>
              </w:r>
            </w:del>
            <w:r w:rsidRPr="00444207">
              <w:rPr>
                <w:rFonts w:ascii="Times New Roman" w:eastAsia="標楷體" w:hAnsi="Times New Roman"/>
                <w:color w:val="000000" w:themeColor="text1"/>
                <w:szCs w:val="28"/>
                <w:rPrChange w:id="131" w:author="ETLab" w:date="2021-09-27T13:09:00Z">
                  <w:rPr>
                    <w:rFonts w:ascii="Times New Roman" w:eastAsia="標楷體" w:hAnsi="Times New Roman"/>
                    <w:color w:val="000000" w:themeColor="text1"/>
                    <w:sz w:val="28"/>
                    <w:szCs w:val="28"/>
                  </w:rPr>
                </w:rPrChange>
              </w:rPr>
              <w:t>課程</w:t>
            </w:r>
          </w:p>
        </w:tc>
        <w:tc>
          <w:tcPr>
            <w:tcW w:w="1344" w:type="dxa"/>
            <w:tcBorders>
              <w:top w:val="single" w:sz="12" w:space="0" w:color="auto"/>
            </w:tcBorders>
            <w:vAlign w:val="center"/>
            <w:tcPrChange w:id="132" w:author="user" w:date="2021-09-24T14:27:00Z">
              <w:tcPr>
                <w:tcW w:w="1344" w:type="dxa"/>
                <w:tcBorders>
                  <w:top w:val="single" w:sz="12" w:space="0" w:color="auto"/>
                </w:tcBorders>
                <w:vAlign w:val="center"/>
              </w:tcPr>
            </w:tcPrChange>
          </w:tcPr>
          <w:p w14:paraId="57E73194" w14:textId="00734B53" w:rsidR="00E703C5" w:rsidRPr="00444207" w:rsidRDefault="00E703C5" w:rsidP="00444207">
            <w:pPr>
              <w:snapToGrid w:val="0"/>
              <w:spacing w:line="360" w:lineRule="auto"/>
              <w:jc w:val="both"/>
              <w:rPr>
                <w:rFonts w:ascii="Times New Roman" w:eastAsia="標楷體" w:hAnsi="Times New Roman" w:cs="Times New Roman"/>
                <w:color w:val="FF0000"/>
                <w:szCs w:val="28"/>
                <w:rPrChange w:id="133" w:author="ETLab" w:date="2021-09-27T13:09:00Z">
                  <w:rPr>
                    <w:rFonts w:ascii="Times New Roman" w:eastAsia="標楷體" w:hAnsi="Times New Roman" w:cs="Times New Roman"/>
                    <w:color w:val="FF0000"/>
                    <w:sz w:val="28"/>
                    <w:szCs w:val="28"/>
                  </w:rPr>
                </w:rPrChange>
              </w:rPr>
              <w:pPrChange w:id="134" w:author="ETLab" w:date="2021-09-27T13:09:00Z">
                <w:pPr>
                  <w:spacing w:line="360" w:lineRule="auto"/>
                  <w:jc w:val="center"/>
                </w:pPr>
              </w:pPrChange>
            </w:pPr>
            <w:r w:rsidRPr="00444207">
              <w:rPr>
                <w:rFonts w:ascii="Times New Roman" w:eastAsia="標楷體" w:hAnsi="Times New Roman" w:cs="Times New Roman"/>
                <w:color w:val="000000" w:themeColor="text1"/>
                <w:szCs w:val="28"/>
                <w:rPrChange w:id="135" w:author="ETLab" w:date="2021-09-27T13:09:00Z">
                  <w:rPr>
                    <w:rFonts w:ascii="Times New Roman" w:eastAsia="標楷體" w:hAnsi="Times New Roman" w:cs="Times New Roman"/>
                    <w:color w:val="000000" w:themeColor="text1"/>
                    <w:sz w:val="28"/>
                    <w:szCs w:val="28"/>
                  </w:rPr>
                </w:rPrChange>
              </w:rPr>
              <w:t>3</w:t>
            </w:r>
            <w:r w:rsidR="00476267" w:rsidRPr="00444207">
              <w:rPr>
                <w:rFonts w:ascii="Times New Roman" w:eastAsia="標楷體" w:hAnsi="Times New Roman" w:cs="Times New Roman" w:hint="eastAsia"/>
                <w:color w:val="000000" w:themeColor="text1"/>
                <w:szCs w:val="28"/>
                <w:rPrChange w:id="136" w:author="ETLab" w:date="2021-09-27T13:09:00Z">
                  <w:rPr>
                    <w:rFonts w:ascii="Times New Roman" w:eastAsia="標楷體" w:hAnsi="Times New Roman" w:cs="Times New Roman" w:hint="eastAsia"/>
                    <w:color w:val="000000" w:themeColor="text1"/>
                    <w:sz w:val="28"/>
                    <w:szCs w:val="28"/>
                  </w:rPr>
                </w:rPrChange>
              </w:rPr>
              <w:t>0</w:t>
            </w:r>
          </w:p>
        </w:tc>
      </w:tr>
      <w:tr w:rsidR="00E703C5" w:rsidRPr="00444207" w14:paraId="5F3DCCF4" w14:textId="77777777" w:rsidTr="008E3C7F">
        <w:tc>
          <w:tcPr>
            <w:tcW w:w="2072" w:type="dxa"/>
            <w:tcBorders>
              <w:bottom w:val="single" w:sz="4" w:space="0" w:color="7F7F7F" w:themeColor="text1" w:themeTint="80"/>
            </w:tcBorders>
            <w:vAlign w:val="center"/>
            <w:tcPrChange w:id="137" w:author="user" w:date="2021-09-24T14:27:00Z">
              <w:tcPr>
                <w:tcW w:w="2072" w:type="dxa"/>
                <w:tcBorders>
                  <w:bottom w:val="single" w:sz="4" w:space="0" w:color="7F7F7F" w:themeColor="text1" w:themeTint="80"/>
                </w:tcBorders>
                <w:vAlign w:val="center"/>
              </w:tcPr>
            </w:tcPrChange>
          </w:tcPr>
          <w:p w14:paraId="6B9FFB3B" w14:textId="77777777" w:rsidR="00E703C5" w:rsidRPr="00444207" w:rsidRDefault="00E703C5" w:rsidP="00444207">
            <w:pPr>
              <w:snapToGrid w:val="0"/>
              <w:spacing w:line="360" w:lineRule="auto"/>
              <w:jc w:val="both"/>
              <w:rPr>
                <w:rFonts w:ascii="Times New Roman" w:eastAsia="標楷體" w:hAnsi="Times New Roman"/>
                <w:color w:val="000000" w:themeColor="text1"/>
                <w:szCs w:val="28"/>
                <w:rPrChange w:id="138" w:author="ETLab" w:date="2021-09-27T13:09:00Z">
                  <w:rPr>
                    <w:rFonts w:ascii="Times New Roman" w:eastAsia="標楷體" w:hAnsi="Times New Roman"/>
                    <w:b/>
                    <w:color w:val="000000" w:themeColor="text1"/>
                    <w:sz w:val="28"/>
                    <w:szCs w:val="28"/>
                  </w:rPr>
                </w:rPrChange>
              </w:rPr>
              <w:pPrChange w:id="139" w:author="ETLab" w:date="2021-09-27T13:09:00Z">
                <w:pPr>
                  <w:spacing w:line="360" w:lineRule="auto"/>
                  <w:jc w:val="center"/>
                </w:pPr>
              </w:pPrChange>
            </w:pPr>
            <w:r w:rsidRPr="00444207">
              <w:rPr>
                <w:rFonts w:ascii="Times New Roman" w:eastAsia="標楷體" w:hAnsi="Times New Roman"/>
                <w:color w:val="000000" w:themeColor="text1"/>
                <w:szCs w:val="28"/>
                <w:rPrChange w:id="140" w:author="ETLab" w:date="2021-09-27T13:09:00Z">
                  <w:rPr>
                    <w:rFonts w:ascii="Times New Roman" w:eastAsia="標楷體" w:hAnsi="Times New Roman"/>
                    <w:b/>
                    <w:color w:val="000000" w:themeColor="text1"/>
                    <w:sz w:val="28"/>
                    <w:szCs w:val="28"/>
                  </w:rPr>
                </w:rPrChange>
              </w:rPr>
              <w:t>對照組</w:t>
            </w:r>
          </w:p>
        </w:tc>
        <w:tc>
          <w:tcPr>
            <w:tcW w:w="4874" w:type="dxa"/>
            <w:tcBorders>
              <w:bottom w:val="single" w:sz="4" w:space="0" w:color="7F7F7F" w:themeColor="text1" w:themeTint="80"/>
            </w:tcBorders>
            <w:vAlign w:val="center"/>
            <w:tcPrChange w:id="141" w:author="user" w:date="2021-09-24T14:27:00Z">
              <w:tcPr>
                <w:tcW w:w="4874" w:type="dxa"/>
                <w:tcBorders>
                  <w:bottom w:val="single" w:sz="4" w:space="0" w:color="7F7F7F" w:themeColor="text1" w:themeTint="80"/>
                </w:tcBorders>
              </w:tcPr>
            </w:tcPrChange>
          </w:tcPr>
          <w:p w14:paraId="7375ED15" w14:textId="0F43B8AA" w:rsidR="00E703C5" w:rsidRPr="00444207" w:rsidRDefault="00476267" w:rsidP="00444207">
            <w:pPr>
              <w:snapToGrid w:val="0"/>
              <w:spacing w:line="360" w:lineRule="auto"/>
              <w:jc w:val="both"/>
              <w:rPr>
                <w:rFonts w:ascii="Times New Roman" w:eastAsia="標楷體" w:hAnsi="Times New Roman"/>
                <w:color w:val="000000" w:themeColor="text1"/>
                <w:szCs w:val="28"/>
                <w:rPrChange w:id="142" w:author="ETLab" w:date="2021-09-27T13:09:00Z">
                  <w:rPr>
                    <w:rFonts w:ascii="Times New Roman" w:eastAsia="標楷體" w:hAnsi="Times New Roman"/>
                    <w:color w:val="000000" w:themeColor="text1"/>
                    <w:sz w:val="28"/>
                    <w:szCs w:val="28"/>
                  </w:rPr>
                </w:rPrChange>
              </w:rPr>
              <w:pPrChange w:id="143" w:author="ETLab" w:date="2021-09-27T13:09:00Z">
                <w:pPr>
                  <w:spacing w:line="360" w:lineRule="auto"/>
                </w:pPr>
              </w:pPrChange>
            </w:pPr>
            <w:r w:rsidRPr="00444207">
              <w:rPr>
                <w:rFonts w:ascii="Times New Roman" w:eastAsia="標楷體" w:hAnsi="Times New Roman" w:hint="eastAsia"/>
                <w:color w:val="000000" w:themeColor="text1"/>
                <w:szCs w:val="28"/>
                <w:rPrChange w:id="144" w:author="ETLab" w:date="2021-09-27T13:09:00Z">
                  <w:rPr>
                    <w:rFonts w:ascii="Times New Roman" w:eastAsia="標楷體" w:hAnsi="Times New Roman" w:hint="eastAsia"/>
                    <w:color w:val="000000" w:themeColor="text1"/>
                    <w:sz w:val="28"/>
                    <w:szCs w:val="28"/>
                  </w:rPr>
                </w:rPrChange>
              </w:rPr>
              <w:t>運用傳統</w:t>
            </w:r>
            <w:ins w:id="145" w:author="user" w:date="2021-09-24T14:26:00Z">
              <w:r w:rsidR="008E3C7F" w:rsidRPr="00444207">
                <w:rPr>
                  <w:rFonts w:ascii="Times New Roman" w:eastAsia="標楷體" w:hAnsi="Times New Roman" w:hint="eastAsia"/>
                  <w:color w:val="000000" w:themeColor="text1"/>
                  <w:szCs w:val="28"/>
                  <w:rPrChange w:id="146" w:author="ETLab" w:date="2021-09-27T13:09:00Z">
                    <w:rPr>
                      <w:rFonts w:ascii="Times New Roman" w:eastAsia="標楷體" w:hAnsi="Times New Roman" w:hint="eastAsia"/>
                      <w:color w:val="000000" w:themeColor="text1"/>
                      <w:sz w:val="28"/>
                      <w:szCs w:val="28"/>
                    </w:rPr>
                  </w:rPrChange>
                </w:rPr>
                <w:t>活動</w:t>
              </w:r>
            </w:ins>
            <w:r w:rsidRPr="00444207">
              <w:rPr>
                <w:rFonts w:ascii="Times New Roman" w:eastAsia="標楷體" w:hAnsi="Times New Roman" w:hint="eastAsia"/>
                <w:color w:val="000000" w:themeColor="text1"/>
                <w:szCs w:val="28"/>
                <w:rPrChange w:id="147" w:author="ETLab" w:date="2021-09-27T13:09:00Z">
                  <w:rPr>
                    <w:rFonts w:ascii="Times New Roman" w:eastAsia="標楷體" w:hAnsi="Times New Roman" w:hint="eastAsia"/>
                    <w:color w:val="000000" w:themeColor="text1"/>
                    <w:sz w:val="28"/>
                    <w:szCs w:val="28"/>
                  </w:rPr>
                </w:rPrChange>
              </w:rPr>
              <w:t>教學於美感</w:t>
            </w:r>
            <w:del w:id="148" w:author="user" w:date="2021-09-24T14:26:00Z">
              <w:r w:rsidRPr="00444207" w:rsidDel="008E3C7F">
                <w:rPr>
                  <w:rFonts w:ascii="Times New Roman" w:eastAsia="標楷體" w:hAnsi="Times New Roman" w:hint="eastAsia"/>
                  <w:color w:val="000000" w:themeColor="text1"/>
                  <w:szCs w:val="28"/>
                  <w:rPrChange w:id="149" w:author="ETLab" w:date="2021-09-27T13:09:00Z">
                    <w:rPr>
                      <w:rFonts w:ascii="Times New Roman" w:eastAsia="標楷體" w:hAnsi="Times New Roman" w:hint="eastAsia"/>
                      <w:color w:val="000000" w:themeColor="text1"/>
                      <w:sz w:val="28"/>
                      <w:szCs w:val="28"/>
                    </w:rPr>
                  </w:rPrChange>
                </w:rPr>
                <w:delText>活動</w:delText>
              </w:r>
            </w:del>
            <w:ins w:id="150" w:author="user" w:date="2021-09-24T14:26:00Z">
              <w:r w:rsidR="008E3C7F" w:rsidRPr="00444207">
                <w:rPr>
                  <w:rFonts w:ascii="Times New Roman" w:eastAsia="標楷體" w:hAnsi="Times New Roman" w:hint="eastAsia"/>
                  <w:color w:val="000000" w:themeColor="text1"/>
                  <w:szCs w:val="28"/>
                  <w:rPrChange w:id="151" w:author="ETLab" w:date="2021-09-27T13:09:00Z">
                    <w:rPr>
                      <w:rFonts w:ascii="Times New Roman" w:eastAsia="標楷體" w:hAnsi="Times New Roman" w:hint="eastAsia"/>
                      <w:color w:val="000000" w:themeColor="text1"/>
                      <w:sz w:val="28"/>
                      <w:szCs w:val="28"/>
                    </w:rPr>
                  </w:rPrChange>
                </w:rPr>
                <w:t>教學</w:t>
              </w:r>
            </w:ins>
            <w:r w:rsidRPr="00444207">
              <w:rPr>
                <w:rFonts w:ascii="Times New Roman" w:eastAsia="標楷體" w:hAnsi="Times New Roman" w:hint="eastAsia"/>
                <w:color w:val="000000" w:themeColor="text1"/>
                <w:szCs w:val="28"/>
                <w:rPrChange w:id="152" w:author="ETLab" w:date="2021-09-27T13:09:00Z">
                  <w:rPr>
                    <w:rFonts w:ascii="Times New Roman" w:eastAsia="標楷體" w:hAnsi="Times New Roman" w:hint="eastAsia"/>
                    <w:color w:val="000000" w:themeColor="text1"/>
                    <w:sz w:val="28"/>
                    <w:szCs w:val="28"/>
                  </w:rPr>
                </w:rPrChange>
              </w:rPr>
              <w:t>課程</w:t>
            </w:r>
          </w:p>
        </w:tc>
        <w:tc>
          <w:tcPr>
            <w:tcW w:w="1344" w:type="dxa"/>
            <w:tcBorders>
              <w:bottom w:val="single" w:sz="4" w:space="0" w:color="7F7F7F" w:themeColor="text1" w:themeTint="80"/>
            </w:tcBorders>
            <w:vAlign w:val="center"/>
            <w:tcPrChange w:id="153" w:author="user" w:date="2021-09-24T14:27:00Z">
              <w:tcPr>
                <w:tcW w:w="1344" w:type="dxa"/>
                <w:tcBorders>
                  <w:bottom w:val="single" w:sz="4" w:space="0" w:color="7F7F7F" w:themeColor="text1" w:themeTint="80"/>
                </w:tcBorders>
                <w:vAlign w:val="center"/>
              </w:tcPr>
            </w:tcPrChange>
          </w:tcPr>
          <w:p w14:paraId="0E153924" w14:textId="1DD8FB18" w:rsidR="00E703C5" w:rsidRPr="00444207" w:rsidRDefault="00E703C5" w:rsidP="00444207">
            <w:pPr>
              <w:snapToGrid w:val="0"/>
              <w:spacing w:line="360" w:lineRule="auto"/>
              <w:jc w:val="both"/>
              <w:rPr>
                <w:rFonts w:ascii="Times New Roman" w:eastAsia="標楷體" w:hAnsi="Times New Roman"/>
                <w:color w:val="FF0000"/>
                <w:szCs w:val="28"/>
                <w:rPrChange w:id="154" w:author="ETLab" w:date="2021-09-27T13:09:00Z">
                  <w:rPr>
                    <w:rFonts w:ascii="Times New Roman" w:eastAsia="標楷體" w:hAnsi="Times New Roman"/>
                    <w:color w:val="FF0000"/>
                    <w:sz w:val="28"/>
                    <w:szCs w:val="28"/>
                  </w:rPr>
                </w:rPrChange>
              </w:rPr>
              <w:pPrChange w:id="155" w:author="ETLab" w:date="2021-09-27T13:09:00Z">
                <w:pPr>
                  <w:spacing w:line="360" w:lineRule="auto"/>
                  <w:jc w:val="center"/>
                </w:pPr>
              </w:pPrChange>
            </w:pPr>
            <w:r w:rsidRPr="00444207">
              <w:rPr>
                <w:rFonts w:ascii="Times New Roman" w:eastAsia="標楷體" w:hAnsi="Times New Roman" w:cs="Times New Roman"/>
                <w:color w:val="000000" w:themeColor="text1"/>
                <w:szCs w:val="28"/>
                <w:rPrChange w:id="156" w:author="ETLab" w:date="2021-09-27T13:09:00Z">
                  <w:rPr>
                    <w:rFonts w:ascii="Times New Roman" w:eastAsia="標楷體" w:hAnsi="Times New Roman" w:cs="Times New Roman"/>
                    <w:color w:val="000000" w:themeColor="text1"/>
                    <w:sz w:val="28"/>
                    <w:szCs w:val="28"/>
                  </w:rPr>
                </w:rPrChange>
              </w:rPr>
              <w:t>3</w:t>
            </w:r>
            <w:r w:rsidR="00476267" w:rsidRPr="00444207">
              <w:rPr>
                <w:rFonts w:ascii="Times New Roman" w:eastAsia="標楷體" w:hAnsi="Times New Roman" w:cs="Times New Roman" w:hint="eastAsia"/>
                <w:color w:val="000000" w:themeColor="text1"/>
                <w:szCs w:val="28"/>
                <w:rPrChange w:id="157" w:author="ETLab" w:date="2021-09-27T13:09:00Z">
                  <w:rPr>
                    <w:rFonts w:ascii="Times New Roman" w:eastAsia="標楷體" w:hAnsi="Times New Roman" w:cs="Times New Roman" w:hint="eastAsia"/>
                    <w:color w:val="000000" w:themeColor="text1"/>
                    <w:sz w:val="28"/>
                    <w:szCs w:val="28"/>
                  </w:rPr>
                </w:rPrChange>
              </w:rPr>
              <w:t>0</w:t>
            </w:r>
          </w:p>
        </w:tc>
      </w:tr>
      <w:tr w:rsidR="00E703C5" w:rsidRPr="00444207" w14:paraId="533686AD" w14:textId="77777777" w:rsidTr="008E3C7F">
        <w:tc>
          <w:tcPr>
            <w:tcW w:w="2072" w:type="dxa"/>
            <w:tcBorders>
              <w:bottom w:val="single" w:sz="12" w:space="0" w:color="000000" w:themeColor="text1"/>
            </w:tcBorders>
            <w:vAlign w:val="center"/>
            <w:tcPrChange w:id="158" w:author="user" w:date="2021-09-24T14:27:00Z">
              <w:tcPr>
                <w:tcW w:w="2072" w:type="dxa"/>
                <w:tcBorders>
                  <w:bottom w:val="single" w:sz="12" w:space="0" w:color="000000" w:themeColor="text1"/>
                </w:tcBorders>
              </w:tcPr>
            </w:tcPrChange>
          </w:tcPr>
          <w:p w14:paraId="60EC934A" w14:textId="77777777" w:rsidR="00E703C5" w:rsidRPr="00444207" w:rsidRDefault="00E703C5" w:rsidP="00444207">
            <w:pPr>
              <w:snapToGrid w:val="0"/>
              <w:spacing w:line="360" w:lineRule="auto"/>
              <w:jc w:val="both"/>
              <w:rPr>
                <w:rFonts w:ascii="Times New Roman" w:eastAsia="標楷體" w:hAnsi="Times New Roman"/>
                <w:color w:val="000000" w:themeColor="text1"/>
                <w:szCs w:val="28"/>
                <w:rPrChange w:id="159" w:author="ETLab" w:date="2021-09-27T13:09:00Z">
                  <w:rPr>
                    <w:rFonts w:ascii="Times New Roman" w:eastAsia="標楷體" w:hAnsi="Times New Roman"/>
                    <w:b/>
                    <w:color w:val="000000" w:themeColor="text1"/>
                    <w:sz w:val="28"/>
                    <w:szCs w:val="28"/>
                  </w:rPr>
                </w:rPrChange>
              </w:rPr>
              <w:pPrChange w:id="160" w:author="ETLab" w:date="2021-09-27T13:09:00Z">
                <w:pPr>
                  <w:spacing w:line="360" w:lineRule="auto"/>
                  <w:jc w:val="center"/>
                </w:pPr>
              </w:pPrChange>
            </w:pPr>
            <w:r w:rsidRPr="00444207">
              <w:rPr>
                <w:rFonts w:ascii="Times New Roman" w:eastAsia="標楷體" w:hAnsi="Times New Roman"/>
                <w:color w:val="000000" w:themeColor="text1"/>
                <w:szCs w:val="28"/>
                <w:rPrChange w:id="161" w:author="ETLab" w:date="2021-09-27T13:09:00Z">
                  <w:rPr>
                    <w:rFonts w:ascii="Times New Roman" w:eastAsia="標楷體" w:hAnsi="Times New Roman"/>
                    <w:b/>
                    <w:color w:val="000000" w:themeColor="text1"/>
                    <w:sz w:val="28"/>
                    <w:szCs w:val="28"/>
                  </w:rPr>
                </w:rPrChange>
              </w:rPr>
              <w:t>總計</w:t>
            </w:r>
          </w:p>
        </w:tc>
        <w:tc>
          <w:tcPr>
            <w:tcW w:w="4874" w:type="dxa"/>
            <w:tcBorders>
              <w:bottom w:val="single" w:sz="12" w:space="0" w:color="000000" w:themeColor="text1"/>
            </w:tcBorders>
            <w:vAlign w:val="center"/>
            <w:tcPrChange w:id="162" w:author="user" w:date="2021-09-24T14:27:00Z">
              <w:tcPr>
                <w:tcW w:w="4874" w:type="dxa"/>
                <w:tcBorders>
                  <w:bottom w:val="single" w:sz="12" w:space="0" w:color="000000" w:themeColor="text1"/>
                </w:tcBorders>
              </w:tcPr>
            </w:tcPrChange>
          </w:tcPr>
          <w:p w14:paraId="6EDB783D" w14:textId="77777777" w:rsidR="00E703C5" w:rsidRPr="00444207" w:rsidRDefault="00E703C5" w:rsidP="00444207">
            <w:pPr>
              <w:snapToGrid w:val="0"/>
              <w:spacing w:line="360" w:lineRule="auto"/>
              <w:jc w:val="both"/>
              <w:rPr>
                <w:rFonts w:ascii="Times New Roman" w:eastAsia="標楷體" w:hAnsi="Times New Roman"/>
                <w:color w:val="000000" w:themeColor="text1"/>
                <w:szCs w:val="28"/>
                <w:rPrChange w:id="163" w:author="ETLab" w:date="2021-09-27T13:09:00Z">
                  <w:rPr>
                    <w:rFonts w:ascii="Times New Roman" w:eastAsia="標楷體" w:hAnsi="Times New Roman"/>
                    <w:color w:val="000000" w:themeColor="text1"/>
                    <w:sz w:val="28"/>
                    <w:szCs w:val="28"/>
                  </w:rPr>
                </w:rPrChange>
              </w:rPr>
              <w:pPrChange w:id="164" w:author="ETLab" w:date="2021-09-27T13:09:00Z">
                <w:pPr>
                  <w:spacing w:line="360" w:lineRule="auto"/>
                </w:pPr>
              </w:pPrChange>
            </w:pPr>
          </w:p>
        </w:tc>
        <w:tc>
          <w:tcPr>
            <w:tcW w:w="1344" w:type="dxa"/>
            <w:tcBorders>
              <w:bottom w:val="single" w:sz="12" w:space="0" w:color="000000" w:themeColor="text1"/>
            </w:tcBorders>
            <w:vAlign w:val="center"/>
            <w:tcPrChange w:id="165" w:author="user" w:date="2021-09-24T14:27:00Z">
              <w:tcPr>
                <w:tcW w:w="1344" w:type="dxa"/>
                <w:tcBorders>
                  <w:bottom w:val="single" w:sz="12" w:space="0" w:color="000000" w:themeColor="text1"/>
                </w:tcBorders>
                <w:vAlign w:val="center"/>
              </w:tcPr>
            </w:tcPrChange>
          </w:tcPr>
          <w:p w14:paraId="74A0ADC0" w14:textId="419217B9" w:rsidR="00E703C5" w:rsidRPr="00444207" w:rsidRDefault="00E703C5" w:rsidP="00444207">
            <w:pPr>
              <w:snapToGrid w:val="0"/>
              <w:spacing w:line="360" w:lineRule="auto"/>
              <w:jc w:val="both"/>
              <w:rPr>
                <w:rFonts w:ascii="Times New Roman" w:eastAsia="標楷體" w:hAnsi="Times New Roman"/>
                <w:color w:val="FF0000"/>
                <w:szCs w:val="28"/>
                <w:rPrChange w:id="166" w:author="ETLab" w:date="2021-09-27T13:09:00Z">
                  <w:rPr>
                    <w:rFonts w:ascii="Times New Roman" w:eastAsia="標楷體" w:hAnsi="Times New Roman"/>
                    <w:color w:val="FF0000"/>
                    <w:sz w:val="28"/>
                    <w:szCs w:val="28"/>
                  </w:rPr>
                </w:rPrChange>
              </w:rPr>
              <w:pPrChange w:id="167" w:author="ETLab" w:date="2021-09-27T13:09:00Z">
                <w:pPr>
                  <w:spacing w:line="360" w:lineRule="auto"/>
                  <w:jc w:val="center"/>
                </w:pPr>
              </w:pPrChange>
            </w:pPr>
            <w:r w:rsidRPr="00444207">
              <w:rPr>
                <w:rFonts w:ascii="Times New Roman" w:eastAsia="標楷體" w:hAnsi="Times New Roman" w:cs="Times New Roman"/>
                <w:color w:val="000000" w:themeColor="text1"/>
                <w:szCs w:val="28"/>
                <w:rPrChange w:id="168" w:author="ETLab" w:date="2021-09-27T13:09:00Z">
                  <w:rPr>
                    <w:rFonts w:ascii="Times New Roman" w:eastAsia="標楷體" w:hAnsi="Times New Roman" w:cs="Times New Roman"/>
                    <w:color w:val="000000" w:themeColor="text1"/>
                    <w:sz w:val="28"/>
                    <w:szCs w:val="28"/>
                  </w:rPr>
                </w:rPrChange>
              </w:rPr>
              <w:t>6</w:t>
            </w:r>
            <w:r w:rsidR="00476267" w:rsidRPr="00444207">
              <w:rPr>
                <w:rFonts w:ascii="Times New Roman" w:eastAsia="標楷體" w:hAnsi="Times New Roman" w:cs="Times New Roman" w:hint="eastAsia"/>
                <w:color w:val="000000" w:themeColor="text1"/>
                <w:szCs w:val="28"/>
                <w:rPrChange w:id="169" w:author="ETLab" w:date="2021-09-27T13:09:00Z">
                  <w:rPr>
                    <w:rFonts w:ascii="Times New Roman" w:eastAsia="標楷體" w:hAnsi="Times New Roman" w:cs="Times New Roman" w:hint="eastAsia"/>
                    <w:color w:val="000000" w:themeColor="text1"/>
                    <w:sz w:val="28"/>
                    <w:szCs w:val="28"/>
                  </w:rPr>
                </w:rPrChange>
              </w:rPr>
              <w:t>0</w:t>
            </w:r>
          </w:p>
        </w:tc>
      </w:tr>
    </w:tbl>
    <w:p w14:paraId="6DD97249" w14:textId="58C0AD6B" w:rsidR="00E703C5" w:rsidRPr="00A47D85" w:rsidDel="00444207" w:rsidRDefault="00E703C5" w:rsidP="00462874">
      <w:pPr>
        <w:spacing w:line="360" w:lineRule="auto"/>
        <w:rPr>
          <w:del w:id="170" w:author="ETLab" w:date="2021-09-27T13:09:00Z"/>
          <w:sz w:val="28"/>
          <w:szCs w:val="28"/>
        </w:rPr>
      </w:pPr>
    </w:p>
    <w:p w14:paraId="4A0259BF" w14:textId="06712925" w:rsidR="00444207" w:rsidRDefault="00444207">
      <w:pPr>
        <w:rPr>
          <w:ins w:id="171" w:author="ETLab" w:date="2021-09-27T13:09:00Z"/>
          <w:rFonts w:asciiTheme="majorHAnsi" w:eastAsiaTheme="majorEastAsia" w:hAnsiTheme="majorHAnsi" w:cstheme="majorBidi"/>
          <w:b/>
          <w:bCs/>
          <w:sz w:val="28"/>
          <w:szCs w:val="28"/>
        </w:rPr>
      </w:pPr>
      <w:bookmarkStart w:id="172" w:name="_GoBack"/>
      <w:bookmarkEnd w:id="172"/>
      <w:ins w:id="173" w:author="ETLab" w:date="2021-09-27T13:09:00Z">
        <w:r>
          <w:rPr>
            <w:sz w:val="28"/>
            <w:szCs w:val="28"/>
          </w:rPr>
          <w:br w:type="page"/>
        </w:r>
      </w:ins>
    </w:p>
    <w:p w14:paraId="3E442EB5" w14:textId="77777777" w:rsidR="00E703C5" w:rsidRPr="00A47D85" w:rsidDel="00444207" w:rsidRDefault="00E703C5" w:rsidP="00462874">
      <w:pPr>
        <w:spacing w:line="360" w:lineRule="auto"/>
        <w:rPr>
          <w:del w:id="174" w:author="ETLab" w:date="2021-09-27T13:09:00Z"/>
          <w:sz w:val="28"/>
          <w:szCs w:val="28"/>
        </w:rPr>
      </w:pPr>
    </w:p>
    <w:p w14:paraId="5739DEB5" w14:textId="1142C53D" w:rsidR="00E703C5" w:rsidRPr="00A47D85" w:rsidDel="00444207" w:rsidRDefault="00E703C5" w:rsidP="00462874">
      <w:pPr>
        <w:spacing w:line="360" w:lineRule="auto"/>
        <w:rPr>
          <w:del w:id="175" w:author="ETLab" w:date="2021-09-27T13:09:00Z"/>
          <w:sz w:val="28"/>
          <w:szCs w:val="28"/>
        </w:rPr>
      </w:pPr>
    </w:p>
    <w:p w14:paraId="6221BC4A" w14:textId="499579DF" w:rsidR="00E703C5" w:rsidRPr="00A47D85" w:rsidDel="00444207" w:rsidRDefault="00E703C5" w:rsidP="00462874">
      <w:pPr>
        <w:spacing w:line="360" w:lineRule="auto"/>
        <w:rPr>
          <w:del w:id="176" w:author="ETLab" w:date="2021-09-27T13:09:00Z"/>
          <w:sz w:val="28"/>
          <w:szCs w:val="28"/>
        </w:rPr>
      </w:pPr>
    </w:p>
    <w:p w14:paraId="43414A5C" w14:textId="459B4EE7" w:rsidR="00E703C5" w:rsidRPr="00A47D85" w:rsidDel="008E3C7F" w:rsidRDefault="00E703C5" w:rsidP="00462874">
      <w:pPr>
        <w:spacing w:line="360" w:lineRule="auto"/>
        <w:rPr>
          <w:del w:id="177" w:author="user" w:date="2021-09-24T14:27:00Z"/>
          <w:sz w:val="28"/>
          <w:szCs w:val="28"/>
        </w:rPr>
      </w:pPr>
    </w:p>
    <w:p w14:paraId="3ACE7F58" w14:textId="722ED446" w:rsidR="00E703C5" w:rsidRPr="00A47D85" w:rsidDel="008E3C7F" w:rsidRDefault="00E703C5" w:rsidP="00462874">
      <w:pPr>
        <w:spacing w:line="360" w:lineRule="auto"/>
        <w:rPr>
          <w:del w:id="178" w:author="user" w:date="2021-09-24T14:27:00Z"/>
          <w:sz w:val="28"/>
          <w:szCs w:val="28"/>
        </w:rPr>
      </w:pPr>
    </w:p>
    <w:p w14:paraId="2187CE0A" w14:textId="099271E7" w:rsidR="00476267" w:rsidRPr="00A47D85" w:rsidDel="008E3C7F" w:rsidRDefault="00476267" w:rsidP="00462874">
      <w:pPr>
        <w:spacing w:line="360" w:lineRule="auto"/>
        <w:rPr>
          <w:del w:id="179" w:author="user" w:date="2021-09-24T14:27:00Z"/>
          <w:sz w:val="28"/>
          <w:szCs w:val="28"/>
        </w:rPr>
      </w:pPr>
    </w:p>
    <w:p w14:paraId="54968F7B" w14:textId="522850C2" w:rsidR="00476267" w:rsidDel="008E3C7F" w:rsidRDefault="00476267" w:rsidP="00462874">
      <w:pPr>
        <w:spacing w:line="360" w:lineRule="auto"/>
        <w:rPr>
          <w:del w:id="180" w:author="user" w:date="2021-09-24T14:27:00Z"/>
          <w:sz w:val="28"/>
          <w:szCs w:val="28"/>
        </w:rPr>
      </w:pPr>
    </w:p>
    <w:p w14:paraId="7E0F94C6" w14:textId="6FAEF1E6" w:rsidR="0050044B" w:rsidDel="008E3C7F" w:rsidRDefault="0050044B" w:rsidP="00462874">
      <w:pPr>
        <w:spacing w:line="360" w:lineRule="auto"/>
        <w:rPr>
          <w:del w:id="181" w:author="user" w:date="2021-09-24T14:27:00Z"/>
          <w:sz w:val="28"/>
          <w:szCs w:val="28"/>
        </w:rPr>
      </w:pPr>
    </w:p>
    <w:p w14:paraId="3005C095" w14:textId="2582F313" w:rsidR="0050044B" w:rsidDel="008E3C7F" w:rsidRDefault="0050044B" w:rsidP="00462874">
      <w:pPr>
        <w:spacing w:line="360" w:lineRule="auto"/>
        <w:rPr>
          <w:del w:id="182" w:author="user" w:date="2021-09-24T14:27:00Z"/>
          <w:sz w:val="28"/>
          <w:szCs w:val="28"/>
        </w:rPr>
      </w:pPr>
    </w:p>
    <w:p w14:paraId="5339F192" w14:textId="2BB3F6BF" w:rsidR="0050044B" w:rsidDel="008E3C7F" w:rsidRDefault="0050044B" w:rsidP="00462874">
      <w:pPr>
        <w:spacing w:line="360" w:lineRule="auto"/>
        <w:rPr>
          <w:del w:id="183" w:author="user" w:date="2021-09-24T14:27:00Z"/>
          <w:sz w:val="28"/>
          <w:szCs w:val="28"/>
        </w:rPr>
      </w:pPr>
    </w:p>
    <w:p w14:paraId="145953D8" w14:textId="320DC4DF" w:rsidR="0050044B" w:rsidDel="008E3C7F" w:rsidRDefault="0050044B" w:rsidP="00462874">
      <w:pPr>
        <w:spacing w:line="360" w:lineRule="auto"/>
        <w:rPr>
          <w:del w:id="184" w:author="user" w:date="2021-09-24T14:27:00Z"/>
          <w:sz w:val="28"/>
          <w:szCs w:val="28"/>
        </w:rPr>
      </w:pPr>
    </w:p>
    <w:p w14:paraId="75589429" w14:textId="55465D6D" w:rsidR="0050044B" w:rsidDel="008E3C7F" w:rsidRDefault="0050044B" w:rsidP="00462874">
      <w:pPr>
        <w:spacing w:line="360" w:lineRule="auto"/>
        <w:rPr>
          <w:del w:id="185" w:author="user" w:date="2021-09-24T14:27:00Z"/>
          <w:sz w:val="28"/>
          <w:szCs w:val="28"/>
        </w:rPr>
      </w:pPr>
    </w:p>
    <w:p w14:paraId="548E9263" w14:textId="077B0434" w:rsidR="0050044B" w:rsidDel="008E3C7F" w:rsidRDefault="0050044B" w:rsidP="00462874">
      <w:pPr>
        <w:spacing w:line="360" w:lineRule="auto"/>
        <w:rPr>
          <w:del w:id="186" w:author="user" w:date="2021-09-24T14:27:00Z"/>
          <w:sz w:val="28"/>
          <w:szCs w:val="28"/>
        </w:rPr>
      </w:pPr>
    </w:p>
    <w:p w14:paraId="0935D104" w14:textId="155CFE0F" w:rsidR="0050044B" w:rsidDel="008E3C7F" w:rsidRDefault="0050044B" w:rsidP="00462874">
      <w:pPr>
        <w:spacing w:line="360" w:lineRule="auto"/>
        <w:rPr>
          <w:del w:id="187" w:author="user" w:date="2021-09-24T14:27:00Z"/>
          <w:sz w:val="28"/>
          <w:szCs w:val="28"/>
        </w:rPr>
      </w:pPr>
    </w:p>
    <w:p w14:paraId="7797F308" w14:textId="2B8B3DA6" w:rsidR="0050044B" w:rsidDel="008E3C7F" w:rsidRDefault="0050044B" w:rsidP="00462874">
      <w:pPr>
        <w:spacing w:line="360" w:lineRule="auto"/>
        <w:rPr>
          <w:del w:id="188" w:author="user" w:date="2021-09-24T14:27:00Z"/>
          <w:sz w:val="28"/>
          <w:szCs w:val="28"/>
        </w:rPr>
      </w:pPr>
    </w:p>
    <w:p w14:paraId="1531D97B" w14:textId="17C8C5A0" w:rsidR="0050044B" w:rsidRPr="00A47D85" w:rsidDel="008E3C7F" w:rsidRDefault="0050044B" w:rsidP="00462874">
      <w:pPr>
        <w:spacing w:line="360" w:lineRule="auto"/>
        <w:rPr>
          <w:del w:id="189" w:author="user" w:date="2021-09-24T14:27:00Z"/>
          <w:sz w:val="28"/>
          <w:szCs w:val="28"/>
        </w:rPr>
      </w:pPr>
    </w:p>
    <w:p w14:paraId="1EF8173B" w14:textId="114DA54C" w:rsidR="00E703C5" w:rsidRPr="00A47D85" w:rsidRDefault="00D663AE" w:rsidP="00462874">
      <w:pPr>
        <w:pStyle w:val="2"/>
        <w:adjustRightInd w:val="0"/>
        <w:snapToGrid w:val="0"/>
        <w:spacing w:line="360" w:lineRule="auto"/>
        <w:jc w:val="center"/>
        <w:rPr>
          <w:rFonts w:ascii="標楷體" w:eastAsia="標楷體" w:hAnsi="標楷體"/>
          <w:b w:val="0"/>
          <w:color w:val="000000" w:themeColor="text1"/>
          <w:sz w:val="28"/>
          <w:szCs w:val="28"/>
        </w:rPr>
      </w:pPr>
      <w:bookmarkStart w:id="190" w:name="_Toc31725328"/>
      <w:r>
        <w:rPr>
          <w:rFonts w:ascii="標楷體" w:eastAsia="標楷體" w:hAnsi="標楷體" w:hint="eastAsia"/>
          <w:b w:val="0"/>
          <w:color w:val="000000" w:themeColor="text1"/>
          <w:sz w:val="28"/>
          <w:szCs w:val="28"/>
        </w:rPr>
        <w:t>第</w:t>
      </w:r>
      <w:r w:rsidRPr="00A47D85">
        <w:rPr>
          <w:rFonts w:ascii="標楷體" w:eastAsia="標楷體" w:hAnsi="標楷體" w:hint="eastAsia"/>
          <w:b w:val="0"/>
          <w:color w:val="000000" w:themeColor="text1"/>
          <w:sz w:val="28"/>
          <w:szCs w:val="28"/>
        </w:rPr>
        <w:t>三</w:t>
      </w:r>
      <w:r w:rsidR="00E703C5" w:rsidRPr="00A47D85">
        <w:rPr>
          <w:rFonts w:ascii="標楷體" w:eastAsia="標楷體" w:hAnsi="標楷體" w:hint="eastAsia"/>
          <w:b w:val="0"/>
          <w:color w:val="000000" w:themeColor="text1"/>
          <w:sz w:val="28"/>
          <w:szCs w:val="28"/>
        </w:rPr>
        <w:t xml:space="preserve">節 </w:t>
      </w:r>
      <w:bookmarkEnd w:id="88"/>
      <w:r w:rsidR="00E703C5" w:rsidRPr="00A47D85">
        <w:rPr>
          <w:rFonts w:ascii="標楷體" w:eastAsia="標楷體" w:hAnsi="標楷體" w:hint="eastAsia"/>
          <w:b w:val="0"/>
          <w:color w:val="000000" w:themeColor="text1"/>
          <w:sz w:val="28"/>
          <w:szCs w:val="28"/>
        </w:rPr>
        <w:t>研究設計與實施</w:t>
      </w:r>
      <w:bookmarkEnd w:id="89"/>
      <w:bookmarkEnd w:id="90"/>
      <w:bookmarkEnd w:id="91"/>
      <w:bookmarkEnd w:id="92"/>
      <w:bookmarkEnd w:id="93"/>
      <w:bookmarkEnd w:id="94"/>
      <w:bookmarkEnd w:id="95"/>
      <w:bookmarkEnd w:id="190"/>
    </w:p>
    <w:p w14:paraId="2E9FF81E" w14:textId="752047ED" w:rsidR="00E703C5" w:rsidRPr="00A47D85" w:rsidRDefault="00E703C5">
      <w:pPr>
        <w:pStyle w:val="21"/>
        <w:adjustRightInd w:val="0"/>
        <w:snapToGrid w:val="0"/>
        <w:spacing w:line="360" w:lineRule="auto"/>
        <w:ind w:firstLine="0"/>
        <w:rPr>
          <w:rFonts w:ascii="Times New Roman" w:hAnsi="Times New Roman"/>
          <w:color w:val="000000" w:themeColor="text1"/>
          <w:szCs w:val="28"/>
        </w:rPr>
      </w:pPr>
      <w:r w:rsidRPr="00A47D85">
        <w:rPr>
          <w:rFonts w:ascii="Times New Roman" w:hAnsi="Times New Roman"/>
          <w:color w:val="000000" w:themeColor="text1"/>
          <w:szCs w:val="28"/>
        </w:rPr>
        <w:t>一、研究設計</w:t>
      </w:r>
    </w:p>
    <w:p w14:paraId="0A6214D6" w14:textId="32E550D6" w:rsidR="00E703C5" w:rsidRPr="00A47D85" w:rsidDel="00E95645" w:rsidRDefault="00476267">
      <w:pPr>
        <w:adjustRightInd w:val="0"/>
        <w:snapToGrid w:val="0"/>
        <w:spacing w:line="360" w:lineRule="auto"/>
        <w:ind w:firstLineChars="200" w:firstLine="560"/>
        <w:jc w:val="both"/>
        <w:rPr>
          <w:del w:id="191" w:author="user" w:date="2021-09-24T14:35:00Z"/>
          <w:rFonts w:ascii="標楷體" w:eastAsia="標楷體" w:hAnsi="標楷體"/>
          <w:color w:val="000000" w:themeColor="text1"/>
          <w:sz w:val="28"/>
          <w:szCs w:val="28"/>
        </w:rPr>
        <w:pPrChange w:id="192" w:author="user" w:date="2021-09-24T14:40:00Z">
          <w:pPr>
            <w:spacing w:line="360" w:lineRule="auto"/>
            <w:ind w:firstLineChars="200" w:firstLine="560"/>
            <w:jc w:val="both"/>
          </w:pPr>
        </w:pPrChange>
      </w:pPr>
      <w:r w:rsidRPr="00A47D85">
        <w:rPr>
          <w:rFonts w:ascii="Times New Roman" w:eastAsia="標楷體" w:hAnsi="Times New Roman" w:hint="eastAsia"/>
          <w:color w:val="000000" w:themeColor="text1"/>
          <w:sz w:val="28"/>
          <w:szCs w:val="28"/>
        </w:rPr>
        <w:t>本研究採準實驗設計，研究對象為台北市某所幼兒園的大班學生，</w:t>
      </w:r>
      <w:ins w:id="193" w:author="user" w:date="2021-09-24T14:30:00Z">
        <w:r w:rsidR="008E3C7F">
          <w:rPr>
            <w:rFonts w:ascii="Times New Roman" w:eastAsia="標楷體" w:hAnsi="Times New Roman" w:hint="eastAsia"/>
            <w:color w:val="000000" w:themeColor="text1"/>
            <w:sz w:val="28"/>
            <w:szCs w:val="28"/>
          </w:rPr>
          <w:t>分為</w:t>
        </w:r>
      </w:ins>
      <w:r w:rsidRPr="00A47D85">
        <w:rPr>
          <w:rFonts w:ascii="Times New Roman" w:eastAsia="標楷體" w:hAnsi="Times New Roman" w:hint="eastAsia"/>
          <w:color w:val="000000" w:themeColor="text1"/>
          <w:sz w:val="28"/>
          <w:szCs w:val="28"/>
        </w:rPr>
        <w:t>實驗組</w:t>
      </w:r>
      <w:del w:id="194" w:author="user" w:date="2021-09-24T14:28:00Z">
        <w:r w:rsidRPr="00A47D85" w:rsidDel="008E3C7F">
          <w:rPr>
            <w:rFonts w:ascii="Times New Roman" w:eastAsia="標楷體" w:hAnsi="Times New Roman"/>
            <w:color w:val="000000" w:themeColor="text1"/>
            <w:sz w:val="28"/>
            <w:szCs w:val="28"/>
          </w:rPr>
          <w:delText>A</w:delText>
        </w:r>
        <w:r w:rsidRPr="00A47D85" w:rsidDel="008E3C7F">
          <w:rPr>
            <w:rFonts w:ascii="Times New Roman" w:eastAsia="標楷體" w:hAnsi="Times New Roman"/>
            <w:color w:val="000000" w:themeColor="text1"/>
            <w:sz w:val="28"/>
            <w:szCs w:val="28"/>
          </w:rPr>
          <w:delText>、實驗組</w:delText>
        </w:r>
        <w:r w:rsidRPr="00A47D85" w:rsidDel="008E3C7F">
          <w:rPr>
            <w:rFonts w:ascii="Times New Roman" w:eastAsia="標楷體" w:hAnsi="Times New Roman"/>
            <w:color w:val="000000" w:themeColor="text1"/>
            <w:sz w:val="28"/>
            <w:szCs w:val="28"/>
          </w:rPr>
          <w:delText>B</w:delText>
        </w:r>
      </w:del>
      <w:r w:rsidRPr="00A47D85">
        <w:rPr>
          <w:rFonts w:ascii="Times New Roman" w:eastAsia="標楷體" w:hAnsi="Times New Roman"/>
          <w:color w:val="000000" w:themeColor="text1"/>
          <w:sz w:val="28"/>
          <w:szCs w:val="28"/>
        </w:rPr>
        <w:t>和對照組</w:t>
      </w:r>
      <w:del w:id="195" w:author="user" w:date="2021-09-24T14:30:00Z">
        <w:r w:rsidRPr="00A47D85" w:rsidDel="008E3C7F">
          <w:rPr>
            <w:rFonts w:ascii="Times New Roman" w:eastAsia="標楷體" w:hAnsi="Times New Roman"/>
            <w:color w:val="000000" w:themeColor="text1"/>
            <w:sz w:val="28"/>
            <w:szCs w:val="28"/>
          </w:rPr>
          <w:delText>各</w:delText>
        </w:r>
        <w:r w:rsidRPr="00A47D85" w:rsidDel="008E3C7F">
          <w:rPr>
            <w:rFonts w:ascii="Times New Roman" w:eastAsia="標楷體" w:hAnsi="Times New Roman"/>
            <w:color w:val="000000" w:themeColor="text1"/>
            <w:sz w:val="28"/>
            <w:szCs w:val="28"/>
          </w:rPr>
          <w:delText>2</w:delText>
        </w:r>
        <w:r w:rsidRPr="00A47D85" w:rsidDel="008E3C7F">
          <w:rPr>
            <w:rFonts w:ascii="Times New Roman" w:eastAsia="標楷體" w:hAnsi="Times New Roman"/>
            <w:color w:val="000000" w:themeColor="text1"/>
            <w:sz w:val="28"/>
            <w:szCs w:val="28"/>
          </w:rPr>
          <w:delText>個班</w:delText>
        </w:r>
      </w:del>
      <w:r w:rsidRPr="00A47D85">
        <w:rPr>
          <w:rFonts w:ascii="Times New Roman" w:eastAsia="標楷體" w:hAnsi="Times New Roman"/>
          <w:color w:val="000000" w:themeColor="text1"/>
          <w:sz w:val="28"/>
          <w:szCs w:val="28"/>
        </w:rPr>
        <w:t>，共</w:t>
      </w:r>
      <w:r w:rsidR="009C6693" w:rsidRPr="00A47D85">
        <w:rPr>
          <w:rFonts w:ascii="Times New Roman" w:eastAsia="標楷體" w:hAnsi="Times New Roman" w:hint="eastAsia"/>
          <w:color w:val="000000" w:themeColor="text1"/>
          <w:sz w:val="28"/>
          <w:szCs w:val="28"/>
        </w:rPr>
        <w:t>60</w:t>
      </w:r>
      <w:r w:rsidRPr="00A47D85">
        <w:rPr>
          <w:rFonts w:ascii="Times New Roman" w:eastAsia="標楷體" w:hAnsi="Times New Roman"/>
          <w:color w:val="000000" w:themeColor="text1"/>
          <w:sz w:val="28"/>
          <w:szCs w:val="28"/>
        </w:rPr>
        <w:t>位學生</w:t>
      </w:r>
      <w:del w:id="196" w:author="user" w:date="2021-09-24T14:30:00Z">
        <w:r w:rsidRPr="00A47D85" w:rsidDel="008E3C7F">
          <w:rPr>
            <w:rFonts w:ascii="Times New Roman" w:eastAsia="標楷體" w:hAnsi="Times New Roman"/>
            <w:color w:val="000000" w:themeColor="text1"/>
            <w:sz w:val="28"/>
            <w:szCs w:val="28"/>
          </w:rPr>
          <w:delText>，</w:delText>
        </w:r>
      </w:del>
      <w:ins w:id="197" w:author="user" w:date="2021-09-24T14:30:00Z">
        <w:r w:rsidR="008E3C7F">
          <w:rPr>
            <w:rFonts w:ascii="Times New Roman" w:eastAsia="標楷體" w:hAnsi="Times New Roman" w:hint="eastAsia"/>
            <w:color w:val="000000" w:themeColor="text1"/>
            <w:sz w:val="28"/>
            <w:szCs w:val="28"/>
          </w:rPr>
          <w:t>。</w:t>
        </w:r>
        <w:r w:rsidR="008E3C7F" w:rsidRPr="008E3C7F">
          <w:rPr>
            <w:rFonts w:ascii="Times New Roman" w:eastAsia="標楷體" w:hAnsi="Times New Roman"/>
            <w:color w:val="000000" w:themeColor="text1"/>
            <w:sz w:val="28"/>
            <w:szCs w:val="28"/>
            <w:rPrChange w:id="198" w:author="user" w:date="2021-09-24T14:30:00Z">
              <w:rPr/>
            </w:rPrChange>
          </w:rPr>
          <w:t>由同一位教學者進行授課，即為研究者本身。</w:t>
        </w:r>
        <w:r w:rsidR="008E3C7F" w:rsidRPr="008E3C7F">
          <w:rPr>
            <w:rFonts w:ascii="Times New Roman" w:eastAsia="標楷體" w:hAnsi="Times New Roman" w:hint="eastAsia"/>
            <w:color w:val="000000" w:themeColor="text1"/>
            <w:sz w:val="28"/>
            <w:szCs w:val="28"/>
            <w:rPrChange w:id="199" w:author="user" w:date="2021-09-24T14:30:00Z">
              <w:rPr>
                <w:rFonts w:hint="eastAsia"/>
              </w:rPr>
            </w:rPrChange>
          </w:rPr>
          <w:t>規劃</w:t>
        </w:r>
        <w:r w:rsidR="008E3C7F" w:rsidRPr="008E3C7F">
          <w:rPr>
            <w:rFonts w:ascii="Times New Roman" w:eastAsia="標楷體" w:hAnsi="Times New Roman"/>
            <w:color w:val="000000" w:themeColor="text1"/>
            <w:sz w:val="28"/>
            <w:szCs w:val="28"/>
            <w:rPrChange w:id="200" w:author="user" w:date="2021-09-24T14:30:00Z">
              <w:rPr/>
            </w:rPrChange>
          </w:rPr>
          <w:t>實驗</w:t>
        </w:r>
        <w:r w:rsidR="008E3C7F" w:rsidRPr="008E3C7F">
          <w:rPr>
            <w:rFonts w:ascii="Times New Roman" w:eastAsia="標楷體" w:hAnsi="Times New Roman" w:hint="eastAsia"/>
            <w:color w:val="000000" w:themeColor="text1"/>
            <w:sz w:val="28"/>
            <w:szCs w:val="28"/>
            <w:rPrChange w:id="201" w:author="user" w:date="2021-09-24T14:30:00Z">
              <w:rPr>
                <w:rFonts w:hint="eastAsia"/>
              </w:rPr>
            </w:rPrChange>
          </w:rPr>
          <w:t>為</w:t>
        </w:r>
      </w:ins>
      <w:ins w:id="202" w:author="user" w:date="2021-09-24T14:31:00Z">
        <w:r w:rsidR="008E3C7F">
          <w:rPr>
            <w:rFonts w:ascii="Times New Roman" w:eastAsia="標楷體" w:hAnsi="Times New Roman" w:hint="eastAsia"/>
            <w:color w:val="000000" w:themeColor="text1"/>
            <w:sz w:val="28"/>
            <w:szCs w:val="28"/>
          </w:rPr>
          <w:t>三</w:t>
        </w:r>
      </w:ins>
      <w:ins w:id="203" w:author="user" w:date="2021-09-24T14:30:00Z">
        <w:r w:rsidR="008E3C7F" w:rsidRPr="008E3C7F">
          <w:rPr>
            <w:rFonts w:ascii="Times New Roman" w:eastAsia="標楷體" w:hAnsi="Times New Roman" w:hint="eastAsia"/>
            <w:color w:val="000000" w:themeColor="text1"/>
            <w:sz w:val="28"/>
            <w:szCs w:val="28"/>
            <w:rPrChange w:id="204" w:author="user" w:date="2021-09-24T14:30:00Z">
              <w:rPr>
                <w:rFonts w:hint="eastAsia"/>
              </w:rPr>
            </w:rPrChange>
          </w:rPr>
          <w:t>大階段</w:t>
        </w:r>
      </w:ins>
      <w:del w:id="205" w:author="user" w:date="2021-09-24T14:30:00Z">
        <w:r w:rsidRPr="00A47D85" w:rsidDel="008E3C7F">
          <w:rPr>
            <w:rFonts w:ascii="Times New Roman" w:eastAsia="標楷體" w:hAnsi="Times New Roman"/>
            <w:color w:val="000000" w:themeColor="text1"/>
            <w:sz w:val="28"/>
            <w:szCs w:val="28"/>
          </w:rPr>
          <w:delText>由同一位教學者領導，即為研究者本身。</w:delText>
        </w:r>
      </w:del>
      <w:del w:id="206" w:author="user" w:date="2021-09-24T14:31:00Z">
        <w:r w:rsidRPr="00A47D85" w:rsidDel="008E3C7F">
          <w:rPr>
            <w:rFonts w:ascii="Times New Roman" w:eastAsia="標楷體" w:hAnsi="Times New Roman"/>
            <w:color w:val="000000" w:themeColor="text1"/>
            <w:sz w:val="28"/>
            <w:szCs w:val="28"/>
          </w:rPr>
          <w:delText>實驗</w:delText>
        </w:r>
      </w:del>
      <w:r w:rsidRPr="00A47D85">
        <w:rPr>
          <w:rFonts w:ascii="Times New Roman" w:eastAsia="標楷體" w:hAnsi="Times New Roman"/>
          <w:color w:val="000000" w:themeColor="text1"/>
          <w:sz w:val="28"/>
          <w:szCs w:val="28"/>
        </w:rPr>
        <w:t>共</w:t>
      </w:r>
      <w:r w:rsidR="00D84452" w:rsidRPr="00A47D85">
        <w:rPr>
          <w:rFonts w:ascii="Times New Roman" w:eastAsia="標楷體" w:hAnsi="Times New Roman" w:hint="eastAsia"/>
          <w:color w:val="000000" w:themeColor="text1"/>
          <w:sz w:val="28"/>
          <w:szCs w:val="28"/>
        </w:rPr>
        <w:t>5</w:t>
      </w:r>
      <w:r w:rsidRPr="00A47D85">
        <w:rPr>
          <w:rFonts w:ascii="Times New Roman" w:eastAsia="標楷體" w:hAnsi="Times New Roman"/>
          <w:color w:val="000000" w:themeColor="text1"/>
          <w:sz w:val="28"/>
          <w:szCs w:val="28"/>
        </w:rPr>
        <w:t>週</w:t>
      </w:r>
      <w:ins w:id="207" w:author="user" w:date="2021-09-24T14:33:00Z">
        <w:r w:rsidR="008E3C7F">
          <w:rPr>
            <w:rFonts w:ascii="Times New Roman" w:eastAsia="標楷體" w:hAnsi="Times New Roman" w:hint="eastAsia"/>
            <w:color w:val="000000" w:themeColor="text1"/>
            <w:sz w:val="28"/>
            <w:szCs w:val="28"/>
          </w:rPr>
          <w:t>，如圖</w:t>
        </w:r>
        <w:r w:rsidR="008E3C7F">
          <w:rPr>
            <w:rFonts w:ascii="Times New Roman" w:eastAsia="標楷體" w:hAnsi="Times New Roman" w:hint="eastAsia"/>
            <w:color w:val="000000" w:themeColor="text1"/>
            <w:sz w:val="28"/>
            <w:szCs w:val="28"/>
          </w:rPr>
          <w:t>3-2</w:t>
        </w:r>
      </w:ins>
      <w:ins w:id="208" w:author="user" w:date="2021-09-24T14:34:00Z">
        <w:r w:rsidR="008E3C7F">
          <w:rPr>
            <w:rFonts w:ascii="Times New Roman" w:eastAsia="標楷體" w:hAnsi="Times New Roman" w:hint="eastAsia"/>
            <w:color w:val="000000" w:themeColor="text1"/>
            <w:sz w:val="28"/>
            <w:szCs w:val="28"/>
          </w:rPr>
          <w:t>所示</w:t>
        </w:r>
      </w:ins>
      <w:del w:id="209" w:author="user" w:date="2021-09-24T14:33:00Z">
        <w:r w:rsidRPr="00A47D85" w:rsidDel="008E3C7F">
          <w:rPr>
            <w:rFonts w:ascii="Times New Roman" w:eastAsia="標楷體" w:hAnsi="Times New Roman" w:hint="eastAsia"/>
            <w:color w:val="000000" w:themeColor="text1"/>
            <w:sz w:val="28"/>
            <w:szCs w:val="28"/>
          </w:rPr>
          <w:delText>，</w:delText>
        </w:r>
      </w:del>
      <w:ins w:id="210" w:author="user" w:date="2021-09-24T14:33:00Z">
        <w:r w:rsidR="008E3C7F">
          <w:rPr>
            <w:rFonts w:ascii="Times New Roman" w:eastAsia="標楷體" w:hAnsi="Times New Roman" w:hint="eastAsia"/>
            <w:color w:val="000000" w:themeColor="text1"/>
            <w:sz w:val="28"/>
            <w:szCs w:val="28"/>
          </w:rPr>
          <w:t>。</w:t>
        </w:r>
      </w:ins>
      <w:del w:id="211" w:author="user" w:date="2021-09-24T14:34:00Z">
        <w:r w:rsidRPr="00A47D85" w:rsidDel="008E3C7F">
          <w:rPr>
            <w:rFonts w:ascii="Times New Roman" w:eastAsia="標楷體" w:hAnsi="Times New Roman"/>
            <w:color w:val="000000" w:themeColor="text1"/>
            <w:sz w:val="28"/>
            <w:szCs w:val="28"/>
          </w:rPr>
          <w:delText>每週有</w:delText>
        </w:r>
        <w:r w:rsidR="009C6693" w:rsidRPr="00A47D85" w:rsidDel="008E3C7F">
          <w:rPr>
            <w:rFonts w:ascii="Times New Roman" w:eastAsia="標楷體" w:hAnsi="Times New Roman" w:hint="eastAsia"/>
            <w:color w:val="000000" w:themeColor="text1"/>
            <w:sz w:val="28"/>
            <w:szCs w:val="28"/>
          </w:rPr>
          <w:delText>60</w:delText>
        </w:r>
        <w:r w:rsidRPr="00A47D85" w:rsidDel="008E3C7F">
          <w:rPr>
            <w:rFonts w:ascii="Times New Roman" w:eastAsia="標楷體" w:hAnsi="Times New Roman"/>
            <w:color w:val="000000" w:themeColor="text1"/>
            <w:sz w:val="28"/>
            <w:szCs w:val="28"/>
          </w:rPr>
          <w:delText>分鐘，各組皆於</w:delText>
        </w:r>
      </w:del>
      <w:r w:rsidRPr="00A47D85">
        <w:rPr>
          <w:rFonts w:ascii="Times New Roman" w:eastAsia="標楷體" w:hAnsi="Times New Roman"/>
          <w:color w:val="000000" w:themeColor="text1"/>
          <w:sz w:val="28"/>
          <w:szCs w:val="28"/>
        </w:rPr>
        <w:t>第一週先進</w:t>
      </w:r>
      <w:ins w:id="212" w:author="ETLab" w:date="2021-09-27T12:46:00Z">
        <w:r w:rsidR="002D736E">
          <w:rPr>
            <w:rFonts w:ascii="Times New Roman" w:eastAsia="標楷體" w:hAnsi="Times New Roman" w:hint="eastAsia"/>
            <w:color w:val="000000" w:themeColor="text1"/>
            <w:sz w:val="28"/>
            <w:szCs w:val="28"/>
          </w:rPr>
          <w:t>行</w:t>
        </w:r>
      </w:ins>
      <w:del w:id="213" w:author="user" w:date="2021-09-24T16:47:00Z">
        <w:r w:rsidRPr="00A47D85" w:rsidDel="00B00DC3">
          <w:rPr>
            <w:rFonts w:ascii="Times New Roman" w:eastAsia="標楷體" w:hAnsi="Times New Roman" w:hint="eastAsia"/>
            <w:color w:val="000000" w:themeColor="text1"/>
            <w:sz w:val="28"/>
            <w:szCs w:val="28"/>
          </w:rPr>
          <w:delText>行</w:delText>
        </w:r>
      </w:del>
      <w:ins w:id="214" w:author="user" w:date="2021-09-24T16:47:00Z">
        <w:r w:rsidR="00B00DC3">
          <w:rPr>
            <w:rFonts w:ascii="Times New Roman" w:eastAsia="標楷體" w:hAnsi="Times New Roman" w:hint="eastAsia"/>
            <w:color w:val="000000" w:themeColor="text1"/>
            <w:sz w:val="28"/>
            <w:szCs w:val="28"/>
          </w:rPr>
          <w:t>美感</w:t>
        </w:r>
      </w:ins>
      <w:ins w:id="215" w:author="user" w:date="2021-09-24T14:47:00Z">
        <w:r w:rsidR="000B5889" w:rsidRPr="00A47D85">
          <w:rPr>
            <w:rFonts w:ascii="Times New Roman" w:eastAsia="標楷體" w:hAnsi="Times New Roman"/>
            <w:color w:val="000000" w:themeColor="text1"/>
            <w:sz w:val="28"/>
            <w:szCs w:val="28"/>
          </w:rPr>
          <w:t>（</w:t>
        </w:r>
        <w:r w:rsidR="000B5889">
          <w:rPr>
            <w:rFonts w:ascii="Times New Roman" w:eastAsia="標楷體" w:hAnsi="Times New Roman" w:hint="eastAsia"/>
            <w:color w:val="000000" w:themeColor="text1"/>
            <w:sz w:val="28"/>
            <w:szCs w:val="28"/>
          </w:rPr>
          <w:t>視覺藝術</w:t>
        </w:r>
        <w:r w:rsidR="000B5889" w:rsidRPr="00A47D85">
          <w:rPr>
            <w:rFonts w:ascii="Times New Roman" w:eastAsia="標楷體" w:hAnsi="Times New Roman"/>
            <w:color w:val="000000" w:themeColor="text1"/>
            <w:sz w:val="28"/>
            <w:szCs w:val="28"/>
          </w:rPr>
          <w:t>）</w:t>
        </w:r>
      </w:ins>
      <w:del w:id="216" w:author="user" w:date="2021-09-24T14:47:00Z">
        <w:r w:rsidRPr="00A47D85" w:rsidDel="000B5889">
          <w:rPr>
            <w:rFonts w:ascii="Times New Roman" w:eastAsia="標楷體" w:hAnsi="Times New Roman"/>
            <w:color w:val="000000" w:themeColor="text1"/>
            <w:sz w:val="28"/>
            <w:szCs w:val="28"/>
          </w:rPr>
          <w:delText>學習成效（</w:delText>
        </w:r>
        <w:r w:rsidR="009C6693" w:rsidRPr="00A47D85" w:rsidDel="000B5889">
          <w:rPr>
            <w:rFonts w:ascii="Times New Roman" w:eastAsia="標楷體" w:hAnsi="Times New Roman" w:hint="eastAsia"/>
            <w:color w:val="000000" w:themeColor="text1"/>
            <w:sz w:val="28"/>
            <w:szCs w:val="28"/>
          </w:rPr>
          <w:delText>幼兒美感</w:delText>
        </w:r>
        <w:r w:rsidRPr="00A47D85" w:rsidDel="000B5889">
          <w:rPr>
            <w:rFonts w:ascii="Times New Roman" w:eastAsia="標楷體" w:hAnsi="Times New Roman"/>
            <w:color w:val="000000" w:themeColor="text1"/>
            <w:sz w:val="28"/>
            <w:szCs w:val="28"/>
          </w:rPr>
          <w:delText>）</w:delText>
        </w:r>
      </w:del>
      <w:r w:rsidRPr="00A47D85">
        <w:rPr>
          <w:rFonts w:ascii="Times New Roman" w:eastAsia="標楷體" w:hAnsi="Times New Roman"/>
          <w:color w:val="000000" w:themeColor="text1"/>
          <w:sz w:val="28"/>
          <w:szCs w:val="28"/>
        </w:rPr>
        <w:t>、</w:t>
      </w:r>
      <w:r w:rsidR="009C6693" w:rsidRPr="00A47D85">
        <w:rPr>
          <w:rFonts w:ascii="Times New Roman" w:eastAsia="標楷體" w:hAnsi="Times New Roman" w:hint="eastAsia"/>
          <w:color w:val="000000" w:themeColor="text1"/>
          <w:sz w:val="28"/>
          <w:szCs w:val="28"/>
        </w:rPr>
        <w:t>執行功能</w:t>
      </w:r>
      <w:r w:rsidRPr="00A47D85">
        <w:rPr>
          <w:rFonts w:ascii="Times New Roman" w:eastAsia="標楷體" w:hAnsi="Times New Roman"/>
          <w:color w:val="000000" w:themeColor="text1"/>
          <w:sz w:val="28"/>
          <w:szCs w:val="28"/>
        </w:rPr>
        <w:t>（</w:t>
      </w:r>
      <w:r w:rsidR="009C6693" w:rsidRPr="00A47D85">
        <w:rPr>
          <w:rFonts w:ascii="Times New Roman" w:eastAsia="標楷體" w:hAnsi="Times New Roman" w:hint="eastAsia"/>
          <w:color w:val="000000" w:themeColor="text1"/>
          <w:sz w:val="28"/>
          <w:szCs w:val="28"/>
        </w:rPr>
        <w:t>工作記憶</w:t>
      </w:r>
      <w:r w:rsidRPr="00A47D85">
        <w:rPr>
          <w:rFonts w:ascii="Times New Roman" w:eastAsia="標楷體" w:hAnsi="Times New Roman"/>
          <w:color w:val="000000" w:themeColor="text1"/>
          <w:sz w:val="28"/>
          <w:szCs w:val="28"/>
        </w:rPr>
        <w:t>、</w:t>
      </w:r>
      <w:r w:rsidR="009C6693" w:rsidRPr="00A47D85">
        <w:rPr>
          <w:rFonts w:ascii="Times New Roman" w:eastAsia="標楷體" w:hAnsi="Times New Roman" w:hint="eastAsia"/>
          <w:color w:val="000000" w:themeColor="text1"/>
          <w:sz w:val="28"/>
          <w:szCs w:val="28"/>
        </w:rPr>
        <w:t>抑制控制、認知靈活性</w:t>
      </w:r>
      <w:r w:rsidRPr="00A47D85">
        <w:rPr>
          <w:rFonts w:ascii="Times New Roman" w:eastAsia="標楷體" w:hAnsi="Times New Roman"/>
          <w:color w:val="000000" w:themeColor="text1"/>
          <w:sz w:val="28"/>
          <w:szCs w:val="28"/>
        </w:rPr>
        <w:t>）</w:t>
      </w:r>
      <w:r w:rsidR="009C6693" w:rsidRPr="00A47D85">
        <w:rPr>
          <w:rFonts w:ascii="Times New Roman" w:eastAsia="標楷體" w:hAnsi="Times New Roman" w:hint="eastAsia"/>
          <w:color w:val="000000" w:themeColor="text1"/>
          <w:sz w:val="28"/>
          <w:szCs w:val="28"/>
        </w:rPr>
        <w:t>與動作技能</w:t>
      </w:r>
      <w:r w:rsidRPr="00A47D85">
        <w:rPr>
          <w:rFonts w:ascii="Times New Roman" w:eastAsia="標楷體" w:hAnsi="Times New Roman"/>
          <w:color w:val="000000" w:themeColor="text1"/>
          <w:sz w:val="28"/>
          <w:szCs w:val="28"/>
        </w:rPr>
        <w:t>之前測</w:t>
      </w:r>
      <w:ins w:id="217" w:author="user" w:date="2021-09-24T14:34:00Z">
        <w:r w:rsidR="008E3C7F" w:rsidRPr="00A47D85">
          <w:rPr>
            <w:rFonts w:ascii="Times New Roman" w:eastAsia="標楷體" w:hAnsi="Times New Roman"/>
            <w:color w:val="000000" w:themeColor="text1"/>
            <w:sz w:val="28"/>
            <w:szCs w:val="28"/>
          </w:rPr>
          <w:t>（</w:t>
        </w:r>
        <w:r w:rsidR="008E3C7F" w:rsidRPr="008E3C7F">
          <w:rPr>
            <w:rFonts w:ascii="Times New Roman" w:eastAsia="標楷體" w:hAnsi="Times New Roman" w:hint="eastAsia"/>
            <w:color w:val="000000" w:themeColor="text1"/>
            <w:sz w:val="28"/>
            <w:szCs w:val="28"/>
          </w:rPr>
          <w:t>穩定性、操作性、移動性</w:t>
        </w:r>
        <w:r w:rsidR="008E3C7F" w:rsidRPr="00A47D85">
          <w:rPr>
            <w:rFonts w:ascii="Times New Roman" w:eastAsia="標楷體" w:hAnsi="Times New Roman"/>
            <w:color w:val="000000" w:themeColor="text1"/>
            <w:sz w:val="28"/>
            <w:szCs w:val="28"/>
          </w:rPr>
          <w:t>）</w:t>
        </w:r>
      </w:ins>
      <w:r w:rsidRPr="00A47D85">
        <w:rPr>
          <w:rFonts w:ascii="Times New Roman" w:eastAsia="標楷體" w:hAnsi="Times New Roman"/>
          <w:color w:val="000000" w:themeColor="text1"/>
          <w:sz w:val="28"/>
          <w:szCs w:val="28"/>
        </w:rPr>
        <w:t>，並說明上課規範與計分方式</w:t>
      </w:r>
      <w:r w:rsidRPr="00E95645">
        <w:rPr>
          <w:rFonts w:ascii="標楷體" w:eastAsia="標楷體" w:hAnsi="標楷體" w:hint="eastAsia"/>
          <w:color w:val="000000" w:themeColor="text1"/>
          <w:sz w:val="28"/>
          <w:szCs w:val="28"/>
          <w:rPrChange w:id="218" w:author="user" w:date="2021-09-24T14:43:00Z">
            <w:rPr>
              <w:rFonts w:ascii="Times New Roman" w:eastAsia="標楷體" w:hAnsi="Times New Roman" w:hint="eastAsia"/>
              <w:color w:val="000000" w:themeColor="text1"/>
              <w:sz w:val="28"/>
              <w:szCs w:val="28"/>
            </w:rPr>
          </w:rPrChange>
        </w:rPr>
        <w:t>。</w:t>
      </w:r>
      <w:ins w:id="219" w:author="user" w:date="2021-09-24T14:35:00Z">
        <w:r w:rsidR="00E95645" w:rsidRPr="00E95645">
          <w:rPr>
            <w:rFonts w:ascii="標楷體" w:eastAsia="標楷體" w:hAnsi="標楷體" w:cs="Times New Roman" w:hint="eastAsia"/>
            <w:sz w:val="28"/>
            <w:szCs w:val="28"/>
            <w:rPrChange w:id="220" w:author="user" w:date="2021-09-24T14:43:00Z">
              <w:rPr>
                <w:rFonts w:ascii="Times New Roman" w:eastAsiaTheme="minorEastAsia" w:hAnsi="Times New Roman" w:cs="Times New Roman" w:hint="eastAsia"/>
              </w:rPr>
            </w:rPrChange>
          </w:rPr>
          <w:t>正式教學活動為第</w:t>
        </w:r>
        <w:r w:rsidR="00E95645" w:rsidRPr="00E95645">
          <w:rPr>
            <w:rFonts w:ascii="標楷體" w:eastAsia="標楷體" w:hAnsi="標楷體" w:cs="Times New Roman"/>
            <w:sz w:val="28"/>
            <w:szCs w:val="28"/>
            <w:rPrChange w:id="221" w:author="user" w:date="2021-09-24T14:43:00Z">
              <w:rPr>
                <w:rFonts w:ascii="Times New Roman" w:eastAsiaTheme="minorEastAsia" w:hAnsi="Times New Roman" w:cs="Times New Roman"/>
              </w:rPr>
            </w:rPrChange>
          </w:rPr>
          <w:t>2</w:t>
        </w:r>
        <w:r w:rsidR="00E95645" w:rsidRPr="00E95645">
          <w:rPr>
            <w:rFonts w:ascii="標楷體" w:eastAsia="標楷體" w:hAnsi="標楷體" w:cs="Times New Roman" w:hint="eastAsia"/>
            <w:sz w:val="28"/>
            <w:szCs w:val="28"/>
            <w:rPrChange w:id="222" w:author="user" w:date="2021-09-24T14:43:00Z">
              <w:rPr>
                <w:rFonts w:ascii="Times New Roman" w:eastAsiaTheme="minorEastAsia" w:hAnsi="Times New Roman" w:cs="Times New Roman" w:hint="eastAsia"/>
              </w:rPr>
            </w:rPrChange>
          </w:rPr>
          <w:t>週至第</w:t>
        </w:r>
        <w:r w:rsidR="00E95645" w:rsidRPr="00E95645">
          <w:rPr>
            <w:rFonts w:ascii="標楷體" w:eastAsia="標楷體" w:hAnsi="標楷體" w:cs="Times New Roman"/>
            <w:sz w:val="28"/>
            <w:szCs w:val="28"/>
            <w:rPrChange w:id="223" w:author="user" w:date="2021-09-24T14:43:00Z">
              <w:rPr>
                <w:rFonts w:ascii="Times New Roman" w:eastAsiaTheme="minorEastAsia" w:hAnsi="Times New Roman" w:cs="Times New Roman"/>
              </w:rPr>
            </w:rPrChange>
          </w:rPr>
          <w:t>4</w:t>
        </w:r>
        <w:r w:rsidR="00E95645" w:rsidRPr="00E95645">
          <w:rPr>
            <w:rFonts w:ascii="標楷體" w:eastAsia="標楷體" w:hAnsi="標楷體" w:cs="Times New Roman" w:hint="eastAsia"/>
            <w:sz w:val="28"/>
            <w:szCs w:val="28"/>
            <w:rPrChange w:id="224" w:author="user" w:date="2021-09-24T14:43:00Z">
              <w:rPr>
                <w:rFonts w:ascii="Times New Roman" w:eastAsiaTheme="minorEastAsia" w:hAnsi="Times New Roman" w:cs="Times New Roman" w:hint="eastAsia"/>
              </w:rPr>
            </w:rPrChange>
          </w:rPr>
          <w:t>週，共進行</w:t>
        </w:r>
        <w:del w:id="225" w:author="ETLab" w:date="2021-09-27T12:47:00Z">
          <w:r w:rsidR="00E95645" w:rsidRPr="00E95645" w:rsidDel="002D736E">
            <w:rPr>
              <w:rFonts w:ascii="標楷體" w:eastAsia="標楷體" w:hAnsi="標楷體" w:cs="Times New Roman" w:hint="eastAsia"/>
              <w:sz w:val="28"/>
              <w:szCs w:val="28"/>
              <w:rPrChange w:id="226" w:author="user" w:date="2021-09-24T14:43:00Z">
                <w:rPr>
                  <w:rFonts w:ascii="Times New Roman" w:eastAsiaTheme="minorEastAsia" w:hAnsi="Times New Roman" w:cs="Times New Roman"/>
                </w:rPr>
              </w:rPrChange>
            </w:rPr>
            <w:delText>6</w:delText>
          </w:r>
        </w:del>
      </w:ins>
      <w:ins w:id="227" w:author="ETLab" w:date="2021-09-27T12:47:00Z">
        <w:r w:rsidR="002D736E">
          <w:rPr>
            <w:rFonts w:ascii="標楷體" w:eastAsia="標楷體" w:hAnsi="標楷體" w:cs="Times New Roman" w:hint="eastAsia"/>
            <w:sz w:val="28"/>
            <w:szCs w:val="28"/>
          </w:rPr>
          <w:t>9</w:t>
        </w:r>
      </w:ins>
      <w:ins w:id="228" w:author="user" w:date="2021-09-24T14:35:00Z">
        <w:r w:rsidR="00E95645" w:rsidRPr="00E95645">
          <w:rPr>
            <w:rFonts w:ascii="標楷體" w:eastAsia="標楷體" w:hAnsi="標楷體" w:cs="Times New Roman" w:hint="eastAsia"/>
            <w:sz w:val="28"/>
            <w:szCs w:val="28"/>
            <w:rPrChange w:id="229" w:author="user" w:date="2021-09-24T14:43:00Z">
              <w:rPr>
                <w:rFonts w:ascii="Times New Roman" w:eastAsiaTheme="minorEastAsia" w:hAnsi="Times New Roman" w:cs="Times New Roman" w:hint="eastAsia"/>
              </w:rPr>
            </w:rPrChange>
          </w:rPr>
          <w:t>個單元活動，每週</w:t>
        </w:r>
        <w:r w:rsidR="00E95645" w:rsidRPr="00E95645">
          <w:rPr>
            <w:rFonts w:ascii="標楷體" w:eastAsia="標楷體" w:hAnsi="標楷體" w:cs="Times New Roman"/>
            <w:sz w:val="28"/>
            <w:szCs w:val="28"/>
            <w:rPrChange w:id="230" w:author="user" w:date="2021-09-24T14:43:00Z">
              <w:rPr>
                <w:rFonts w:ascii="Times New Roman" w:eastAsiaTheme="minorEastAsia" w:hAnsi="Times New Roman" w:cs="Times New Roman"/>
              </w:rPr>
            </w:rPrChange>
          </w:rPr>
          <w:t>2</w:t>
        </w:r>
        <w:r w:rsidR="00E95645" w:rsidRPr="00E95645">
          <w:rPr>
            <w:rFonts w:ascii="標楷體" w:eastAsia="標楷體" w:hAnsi="標楷體" w:cs="Times New Roman" w:hint="eastAsia"/>
            <w:sz w:val="28"/>
            <w:szCs w:val="28"/>
            <w:rPrChange w:id="231" w:author="user" w:date="2021-09-24T14:43:00Z">
              <w:rPr>
                <w:rFonts w:ascii="Times New Roman" w:eastAsiaTheme="minorEastAsia" w:hAnsi="Times New Roman" w:cs="Times New Roman" w:hint="eastAsia"/>
              </w:rPr>
            </w:rPrChange>
          </w:rPr>
          <w:t>堂課進行</w:t>
        </w:r>
        <w:r w:rsidR="00E95645" w:rsidRPr="00E95645">
          <w:rPr>
            <w:rFonts w:ascii="標楷體" w:eastAsia="標楷體" w:hAnsi="標楷體" w:cs="Times New Roman"/>
            <w:sz w:val="28"/>
            <w:szCs w:val="28"/>
            <w:rPrChange w:id="232" w:author="user" w:date="2021-09-24T14:43:00Z">
              <w:rPr>
                <w:rFonts w:ascii="Times New Roman" w:eastAsiaTheme="minorEastAsia" w:hAnsi="Times New Roman" w:cs="Times New Roman"/>
              </w:rPr>
            </w:rPrChange>
          </w:rPr>
          <w:t>3</w:t>
        </w:r>
        <w:r w:rsidR="00E95645" w:rsidRPr="00E95645">
          <w:rPr>
            <w:rFonts w:ascii="標楷體" w:eastAsia="標楷體" w:hAnsi="標楷體" w:cs="Times New Roman" w:hint="eastAsia"/>
            <w:sz w:val="28"/>
            <w:szCs w:val="28"/>
            <w:rPrChange w:id="233" w:author="user" w:date="2021-09-24T14:43:00Z">
              <w:rPr>
                <w:rFonts w:ascii="Times New Roman" w:eastAsiaTheme="minorEastAsia" w:hAnsi="Times New Roman" w:cs="Times New Roman" w:hint="eastAsia"/>
              </w:rPr>
            </w:rPrChange>
          </w:rPr>
          <w:t>週共</w:t>
        </w:r>
        <w:del w:id="234" w:author="ETLab" w:date="2021-09-27T12:47:00Z">
          <w:r w:rsidR="00E95645" w:rsidRPr="00E95645" w:rsidDel="002D736E">
            <w:rPr>
              <w:rFonts w:ascii="標楷體" w:eastAsia="標楷體" w:hAnsi="標楷體" w:cs="Times New Roman"/>
              <w:sz w:val="28"/>
              <w:szCs w:val="28"/>
              <w:rPrChange w:id="235" w:author="user" w:date="2021-09-24T14:43:00Z">
                <w:rPr>
                  <w:rFonts w:ascii="Times New Roman" w:eastAsiaTheme="minorEastAsia" w:hAnsi="Times New Roman" w:cs="Times New Roman"/>
                </w:rPr>
              </w:rPrChange>
            </w:rPr>
            <w:delText>6</w:delText>
          </w:r>
        </w:del>
      </w:ins>
      <w:ins w:id="236" w:author="ETLab" w:date="2021-09-27T12:47:00Z">
        <w:r w:rsidR="002D736E">
          <w:rPr>
            <w:rFonts w:ascii="標楷體" w:eastAsia="標楷體" w:hAnsi="標楷體" w:cs="Times New Roman"/>
            <w:sz w:val="28"/>
            <w:szCs w:val="28"/>
          </w:rPr>
          <w:t>6</w:t>
        </w:r>
      </w:ins>
      <w:ins w:id="237" w:author="user" w:date="2021-09-24T14:35:00Z">
        <w:r w:rsidR="00E95645" w:rsidRPr="00E95645">
          <w:rPr>
            <w:rFonts w:ascii="標楷體" w:eastAsia="標楷體" w:hAnsi="標楷體" w:cs="Times New Roman" w:hint="eastAsia"/>
            <w:sz w:val="28"/>
            <w:szCs w:val="28"/>
            <w:rPrChange w:id="238" w:author="user" w:date="2021-09-24T14:43:00Z">
              <w:rPr>
                <w:rFonts w:ascii="Times New Roman" w:eastAsiaTheme="minorEastAsia" w:hAnsi="Times New Roman" w:cs="Times New Roman" w:hint="eastAsia"/>
              </w:rPr>
            </w:rPrChange>
          </w:rPr>
          <w:t>堂課。最後。</w:t>
        </w:r>
      </w:ins>
      <w:del w:id="239" w:author="user" w:date="2021-09-24T14:35:00Z">
        <w:r w:rsidRPr="00E95645" w:rsidDel="00E95645">
          <w:rPr>
            <w:rFonts w:ascii="標楷體" w:eastAsia="標楷體" w:hAnsi="標楷體" w:hint="eastAsia"/>
            <w:color w:val="000000" w:themeColor="text1"/>
            <w:sz w:val="28"/>
            <w:szCs w:val="28"/>
            <w:rPrChange w:id="240" w:author="user" w:date="2021-09-24T14:43:00Z">
              <w:rPr>
                <w:rFonts w:ascii="Times New Roman" w:eastAsia="標楷體" w:hAnsi="Times New Roman" w:hint="eastAsia"/>
                <w:color w:val="000000" w:themeColor="text1"/>
                <w:sz w:val="28"/>
                <w:szCs w:val="28"/>
              </w:rPr>
            </w:rPrChange>
          </w:rPr>
          <w:delText>第二週為學習第一階段，接受</w:delText>
        </w:r>
        <w:r w:rsidR="002C07EF" w:rsidRPr="00E95645" w:rsidDel="00E95645">
          <w:rPr>
            <w:rFonts w:ascii="標楷體" w:eastAsia="標楷體" w:hAnsi="標楷體" w:hint="eastAsia"/>
            <w:color w:val="000000" w:themeColor="text1"/>
            <w:sz w:val="28"/>
            <w:szCs w:val="28"/>
            <w:rPrChange w:id="241" w:author="user" w:date="2021-09-24T14:43:00Z">
              <w:rPr>
                <w:rFonts w:ascii="Times New Roman" w:eastAsia="標楷體" w:hAnsi="Times New Roman" w:hint="eastAsia"/>
                <w:color w:val="000000" w:themeColor="text1"/>
                <w:sz w:val="28"/>
                <w:szCs w:val="28"/>
              </w:rPr>
            </w:rPrChange>
          </w:rPr>
          <w:delText>顏色辨別、工作記憶以及動作技能教學</w:delText>
        </w:r>
        <w:r w:rsidRPr="00E95645" w:rsidDel="00E95645">
          <w:rPr>
            <w:rFonts w:ascii="標楷體" w:eastAsia="標楷體" w:hAnsi="標楷體" w:hint="eastAsia"/>
            <w:color w:val="000000" w:themeColor="text1"/>
            <w:sz w:val="28"/>
            <w:szCs w:val="28"/>
            <w:rPrChange w:id="242" w:author="user" w:date="2021-09-24T14:43:00Z">
              <w:rPr>
                <w:rFonts w:ascii="Times New Roman" w:eastAsia="標楷體" w:hAnsi="Times New Roman" w:hint="eastAsia"/>
                <w:color w:val="000000" w:themeColor="text1"/>
                <w:sz w:val="28"/>
                <w:szCs w:val="28"/>
              </w:rPr>
            </w:rPrChange>
          </w:rPr>
          <w:delText>，第</w:delText>
        </w:r>
        <w:r w:rsidR="002C07EF" w:rsidRPr="00E95645" w:rsidDel="00E95645">
          <w:rPr>
            <w:rFonts w:ascii="標楷體" w:eastAsia="標楷體" w:hAnsi="標楷體" w:hint="eastAsia"/>
            <w:color w:val="000000" w:themeColor="text1"/>
            <w:sz w:val="28"/>
            <w:szCs w:val="28"/>
            <w:rPrChange w:id="243" w:author="user" w:date="2021-09-24T14:43:00Z">
              <w:rPr>
                <w:rFonts w:ascii="Times New Roman" w:eastAsia="標楷體" w:hAnsi="Times New Roman" w:hint="eastAsia"/>
                <w:color w:val="000000" w:themeColor="text1"/>
                <w:sz w:val="28"/>
                <w:szCs w:val="28"/>
              </w:rPr>
            </w:rPrChange>
          </w:rPr>
          <w:delText>三</w:delText>
        </w:r>
        <w:r w:rsidRPr="00E95645" w:rsidDel="00E95645">
          <w:rPr>
            <w:rFonts w:ascii="標楷體" w:eastAsia="標楷體" w:hAnsi="標楷體" w:hint="eastAsia"/>
            <w:color w:val="000000" w:themeColor="text1"/>
            <w:sz w:val="28"/>
            <w:szCs w:val="28"/>
            <w:rPrChange w:id="244" w:author="user" w:date="2021-09-24T14:43:00Z">
              <w:rPr>
                <w:rFonts w:ascii="Times New Roman" w:eastAsia="標楷體" w:hAnsi="Times New Roman" w:hint="eastAsia"/>
                <w:color w:val="000000" w:themeColor="text1"/>
                <w:sz w:val="28"/>
                <w:szCs w:val="28"/>
              </w:rPr>
            </w:rPrChange>
          </w:rPr>
          <w:delText>週為學習第二階段，</w:delText>
        </w:r>
        <w:r w:rsidR="002C07EF" w:rsidRPr="00E95645" w:rsidDel="00E95645">
          <w:rPr>
            <w:rFonts w:ascii="標楷體" w:eastAsia="標楷體" w:hAnsi="標楷體" w:hint="eastAsia"/>
            <w:color w:val="000000" w:themeColor="text1"/>
            <w:sz w:val="28"/>
            <w:szCs w:val="28"/>
            <w:rPrChange w:id="245" w:author="user" w:date="2021-09-24T14:43:00Z">
              <w:rPr>
                <w:rFonts w:ascii="Times New Roman" w:eastAsia="標楷體" w:hAnsi="Times New Roman" w:hint="eastAsia"/>
                <w:color w:val="000000" w:themeColor="text1"/>
                <w:sz w:val="28"/>
                <w:szCs w:val="28"/>
              </w:rPr>
            </w:rPrChange>
          </w:rPr>
          <w:delText>接受形狀辨別、抑制控制以及動作技能教學，第四週為學習第三階段，接受顏色加形狀辨別、認知靈活性以及動作技能教學，</w:delText>
        </w:r>
        <w:r w:rsidRPr="00E95645" w:rsidDel="00E95645">
          <w:rPr>
            <w:rFonts w:ascii="標楷體" w:eastAsia="標楷體" w:hAnsi="標楷體" w:hint="eastAsia"/>
            <w:color w:val="000000" w:themeColor="text1"/>
            <w:sz w:val="28"/>
            <w:szCs w:val="28"/>
            <w:rPrChange w:id="246" w:author="user" w:date="2021-09-24T14:43:00Z">
              <w:rPr>
                <w:rFonts w:ascii="Times New Roman" w:eastAsia="標楷體" w:hAnsi="Times New Roman" w:hint="eastAsia"/>
                <w:color w:val="000000" w:themeColor="text1"/>
                <w:sz w:val="28"/>
                <w:szCs w:val="28"/>
              </w:rPr>
            </w:rPrChange>
          </w:rPr>
          <w:delText>過程中將以錄影的方式記錄學生行為，當作行為模式分析之依據。第</w:delText>
        </w:r>
        <w:r w:rsidR="002C07EF" w:rsidRPr="00E95645" w:rsidDel="00E95645">
          <w:rPr>
            <w:rFonts w:ascii="標楷體" w:eastAsia="標楷體" w:hAnsi="標楷體" w:hint="eastAsia"/>
            <w:color w:val="000000" w:themeColor="text1"/>
            <w:sz w:val="28"/>
            <w:szCs w:val="28"/>
            <w:rPrChange w:id="247" w:author="user" w:date="2021-09-24T14:43:00Z">
              <w:rPr>
                <w:rFonts w:ascii="Times New Roman" w:eastAsia="標楷體" w:hAnsi="Times New Roman" w:hint="eastAsia"/>
                <w:color w:val="000000" w:themeColor="text1"/>
                <w:sz w:val="28"/>
                <w:szCs w:val="28"/>
              </w:rPr>
            </w:rPrChange>
          </w:rPr>
          <w:delText>五</w:delText>
        </w:r>
        <w:r w:rsidRPr="00E95645" w:rsidDel="00E95645">
          <w:rPr>
            <w:rFonts w:ascii="標楷體" w:eastAsia="標楷體" w:hAnsi="標楷體" w:hint="eastAsia"/>
            <w:color w:val="000000" w:themeColor="text1"/>
            <w:sz w:val="28"/>
            <w:szCs w:val="28"/>
            <w:rPrChange w:id="248" w:author="user" w:date="2021-09-24T14:43:00Z">
              <w:rPr>
                <w:rFonts w:ascii="Times New Roman" w:eastAsia="標楷體" w:hAnsi="Times New Roman" w:hint="eastAsia"/>
                <w:color w:val="000000" w:themeColor="text1"/>
                <w:sz w:val="28"/>
                <w:szCs w:val="28"/>
              </w:rPr>
            </w:rPrChange>
          </w:rPr>
          <w:delText>週</w:delText>
        </w:r>
      </w:del>
      <w:r w:rsidRPr="00E95645">
        <w:rPr>
          <w:rFonts w:ascii="標楷體" w:eastAsia="標楷體" w:hAnsi="標楷體" w:hint="eastAsia"/>
          <w:color w:val="000000" w:themeColor="text1"/>
          <w:sz w:val="28"/>
          <w:szCs w:val="28"/>
          <w:rPrChange w:id="249" w:author="user" w:date="2021-09-24T14:43:00Z">
            <w:rPr>
              <w:rFonts w:ascii="Times New Roman" w:eastAsia="標楷體" w:hAnsi="Times New Roman" w:hint="eastAsia"/>
              <w:color w:val="000000" w:themeColor="text1"/>
              <w:sz w:val="28"/>
              <w:szCs w:val="28"/>
            </w:rPr>
          </w:rPrChange>
        </w:rPr>
        <w:t>課程活動結束後</w:t>
      </w:r>
      <w:r w:rsidRPr="00A47D85">
        <w:rPr>
          <w:rFonts w:ascii="Times New Roman" w:eastAsia="標楷體" w:hAnsi="Times New Roman"/>
          <w:color w:val="000000" w:themeColor="text1"/>
          <w:sz w:val="28"/>
          <w:szCs w:val="28"/>
        </w:rPr>
        <w:t>，進行</w:t>
      </w:r>
      <w:del w:id="250" w:author="user" w:date="2021-09-24T16:47:00Z">
        <w:r w:rsidR="002C07EF" w:rsidRPr="00A47D85" w:rsidDel="00B00DC3">
          <w:rPr>
            <w:rFonts w:ascii="Times New Roman" w:eastAsia="標楷體" w:hAnsi="Times New Roman" w:hint="eastAsia"/>
            <w:color w:val="000000" w:themeColor="text1"/>
            <w:sz w:val="28"/>
            <w:szCs w:val="28"/>
          </w:rPr>
          <w:delText>學習成效</w:delText>
        </w:r>
      </w:del>
      <w:ins w:id="251" w:author="user" w:date="2021-09-24T16:47:00Z">
        <w:r w:rsidR="00B00DC3">
          <w:rPr>
            <w:rFonts w:ascii="Times New Roman" w:eastAsia="標楷體" w:hAnsi="Times New Roman" w:hint="eastAsia"/>
            <w:color w:val="000000" w:themeColor="text1"/>
            <w:sz w:val="28"/>
            <w:szCs w:val="28"/>
          </w:rPr>
          <w:t>美感</w:t>
        </w:r>
      </w:ins>
      <w:r w:rsidR="002C07EF" w:rsidRPr="00A47D85">
        <w:rPr>
          <w:rFonts w:ascii="Times New Roman" w:eastAsia="標楷體" w:hAnsi="Times New Roman"/>
          <w:color w:val="000000" w:themeColor="text1"/>
          <w:sz w:val="28"/>
          <w:szCs w:val="28"/>
        </w:rPr>
        <w:t>（</w:t>
      </w:r>
      <w:del w:id="252" w:author="user" w:date="2021-09-24T14:43:00Z">
        <w:r w:rsidR="002C07EF" w:rsidRPr="00A47D85" w:rsidDel="00E95645">
          <w:rPr>
            <w:rFonts w:ascii="Times New Roman" w:eastAsia="標楷體" w:hAnsi="Times New Roman" w:hint="eastAsia"/>
            <w:color w:val="000000" w:themeColor="text1"/>
            <w:sz w:val="28"/>
            <w:szCs w:val="28"/>
          </w:rPr>
          <w:delText>幼兒美感</w:delText>
        </w:r>
      </w:del>
      <w:ins w:id="253" w:author="user" w:date="2021-09-24T14:43:00Z">
        <w:r w:rsidR="00E95645">
          <w:rPr>
            <w:rFonts w:ascii="Times New Roman" w:eastAsia="標楷體" w:hAnsi="Times New Roman" w:hint="eastAsia"/>
            <w:color w:val="000000" w:themeColor="text1"/>
            <w:sz w:val="28"/>
            <w:szCs w:val="28"/>
          </w:rPr>
          <w:t>視覺藝術</w:t>
        </w:r>
      </w:ins>
      <w:r w:rsidR="002C07EF" w:rsidRPr="00A47D85">
        <w:rPr>
          <w:rFonts w:ascii="Times New Roman" w:eastAsia="標楷體" w:hAnsi="Times New Roman"/>
          <w:color w:val="000000" w:themeColor="text1"/>
          <w:sz w:val="28"/>
          <w:szCs w:val="28"/>
        </w:rPr>
        <w:t>）、</w:t>
      </w:r>
      <w:r w:rsidR="002C07EF" w:rsidRPr="00A47D85">
        <w:rPr>
          <w:rFonts w:ascii="Times New Roman" w:eastAsia="標楷體" w:hAnsi="Times New Roman" w:hint="eastAsia"/>
          <w:color w:val="000000" w:themeColor="text1"/>
          <w:sz w:val="28"/>
          <w:szCs w:val="28"/>
        </w:rPr>
        <w:t>執行功能</w:t>
      </w:r>
      <w:r w:rsidR="002C07EF" w:rsidRPr="00A47D85">
        <w:rPr>
          <w:rFonts w:ascii="Times New Roman" w:eastAsia="標楷體" w:hAnsi="Times New Roman"/>
          <w:color w:val="000000" w:themeColor="text1"/>
          <w:sz w:val="28"/>
          <w:szCs w:val="28"/>
        </w:rPr>
        <w:t>（</w:t>
      </w:r>
      <w:r w:rsidR="002C07EF" w:rsidRPr="00A47D85">
        <w:rPr>
          <w:rFonts w:ascii="Times New Roman" w:eastAsia="標楷體" w:hAnsi="Times New Roman" w:hint="eastAsia"/>
          <w:color w:val="000000" w:themeColor="text1"/>
          <w:sz w:val="28"/>
          <w:szCs w:val="28"/>
        </w:rPr>
        <w:t>工作記憶</w:t>
      </w:r>
      <w:r w:rsidR="002C07EF" w:rsidRPr="00A47D85">
        <w:rPr>
          <w:rFonts w:ascii="Times New Roman" w:eastAsia="標楷體" w:hAnsi="Times New Roman"/>
          <w:color w:val="000000" w:themeColor="text1"/>
          <w:sz w:val="28"/>
          <w:szCs w:val="28"/>
        </w:rPr>
        <w:t>、</w:t>
      </w:r>
      <w:r w:rsidR="002C07EF" w:rsidRPr="00A47D85">
        <w:rPr>
          <w:rFonts w:ascii="Times New Roman" w:eastAsia="標楷體" w:hAnsi="Times New Roman" w:hint="eastAsia"/>
          <w:color w:val="000000" w:themeColor="text1"/>
          <w:sz w:val="28"/>
          <w:szCs w:val="28"/>
        </w:rPr>
        <w:t>抑制控制、認知靈活性</w:t>
      </w:r>
      <w:r w:rsidR="002C07EF" w:rsidRPr="00A47D85">
        <w:rPr>
          <w:rFonts w:ascii="Times New Roman" w:eastAsia="標楷體" w:hAnsi="Times New Roman"/>
          <w:color w:val="000000" w:themeColor="text1"/>
          <w:sz w:val="28"/>
          <w:szCs w:val="28"/>
        </w:rPr>
        <w:t>）</w:t>
      </w:r>
      <w:r w:rsidR="002C07EF" w:rsidRPr="00A47D85">
        <w:rPr>
          <w:rFonts w:ascii="Times New Roman" w:eastAsia="標楷體" w:hAnsi="Times New Roman" w:hint="eastAsia"/>
          <w:color w:val="000000" w:themeColor="text1"/>
          <w:sz w:val="28"/>
          <w:szCs w:val="28"/>
        </w:rPr>
        <w:t>與動作技能</w:t>
      </w:r>
      <w:ins w:id="254" w:author="user" w:date="2021-09-24T14:35:00Z">
        <w:r w:rsidR="00E95645" w:rsidRPr="00A47D85">
          <w:rPr>
            <w:rFonts w:ascii="Times New Roman" w:eastAsia="標楷體" w:hAnsi="Times New Roman"/>
            <w:color w:val="000000" w:themeColor="text1"/>
            <w:sz w:val="28"/>
            <w:szCs w:val="28"/>
          </w:rPr>
          <w:t>（</w:t>
        </w:r>
        <w:r w:rsidR="00E95645" w:rsidRPr="008E3C7F">
          <w:rPr>
            <w:rFonts w:ascii="Times New Roman" w:eastAsia="標楷體" w:hAnsi="Times New Roman" w:hint="eastAsia"/>
            <w:color w:val="000000" w:themeColor="text1"/>
            <w:sz w:val="28"/>
            <w:szCs w:val="28"/>
          </w:rPr>
          <w:t>穩定性、操作性、移動性</w:t>
        </w:r>
        <w:r w:rsidR="00E95645" w:rsidRPr="00A47D85">
          <w:rPr>
            <w:rFonts w:ascii="Times New Roman" w:eastAsia="標楷體" w:hAnsi="Times New Roman"/>
            <w:color w:val="000000" w:themeColor="text1"/>
            <w:sz w:val="28"/>
            <w:szCs w:val="28"/>
          </w:rPr>
          <w:t>）</w:t>
        </w:r>
      </w:ins>
      <w:r w:rsidR="002C07EF" w:rsidRPr="00A47D85">
        <w:rPr>
          <w:rFonts w:ascii="Times New Roman" w:eastAsia="標楷體" w:hAnsi="Times New Roman"/>
          <w:color w:val="000000" w:themeColor="text1"/>
          <w:sz w:val="28"/>
          <w:szCs w:val="28"/>
        </w:rPr>
        <w:t>之</w:t>
      </w:r>
      <w:r w:rsidR="002C07EF" w:rsidRPr="00A47D85">
        <w:rPr>
          <w:rFonts w:ascii="Times New Roman" w:eastAsia="標楷體" w:hAnsi="Times New Roman" w:hint="eastAsia"/>
          <w:color w:val="000000" w:themeColor="text1"/>
          <w:sz w:val="28"/>
          <w:szCs w:val="28"/>
        </w:rPr>
        <w:t>後</w:t>
      </w:r>
      <w:r w:rsidR="002C07EF" w:rsidRPr="00A47D85">
        <w:rPr>
          <w:rFonts w:ascii="Times New Roman" w:eastAsia="標楷體" w:hAnsi="Times New Roman"/>
          <w:color w:val="000000" w:themeColor="text1"/>
          <w:sz w:val="28"/>
          <w:szCs w:val="28"/>
        </w:rPr>
        <w:t>測</w:t>
      </w:r>
      <w:r w:rsidRPr="00A47D85">
        <w:rPr>
          <w:rFonts w:ascii="Times New Roman" w:eastAsia="標楷體" w:hAnsi="Times New Roman"/>
          <w:color w:val="000000" w:themeColor="text1"/>
          <w:sz w:val="28"/>
          <w:szCs w:val="28"/>
        </w:rPr>
        <w:t>。</w:t>
      </w:r>
      <w:del w:id="255" w:author="user" w:date="2021-09-24T14:35:00Z">
        <w:r w:rsidRPr="00A47D85" w:rsidDel="00E95645">
          <w:rPr>
            <w:rFonts w:ascii="Times New Roman" w:eastAsia="標楷體" w:hAnsi="Times New Roman"/>
            <w:color w:val="000000" w:themeColor="text1"/>
            <w:sz w:val="28"/>
            <w:szCs w:val="28"/>
          </w:rPr>
          <w:delText>表</w:delText>
        </w:r>
        <w:r w:rsidRPr="00A47D85" w:rsidDel="00E95645">
          <w:rPr>
            <w:rFonts w:ascii="Times New Roman" w:eastAsia="標楷體" w:hAnsi="Times New Roman"/>
            <w:color w:val="000000" w:themeColor="text1"/>
            <w:sz w:val="28"/>
            <w:szCs w:val="28"/>
          </w:rPr>
          <w:delText>3-2</w:delText>
        </w:r>
        <w:r w:rsidRPr="00A47D85" w:rsidDel="00E95645">
          <w:rPr>
            <w:rFonts w:ascii="Times New Roman" w:eastAsia="標楷體" w:hAnsi="Times New Roman"/>
            <w:color w:val="000000" w:themeColor="text1"/>
            <w:sz w:val="28"/>
            <w:szCs w:val="28"/>
          </w:rPr>
          <w:delText>為本研究之實驗設計說明。</w:delText>
        </w:r>
      </w:del>
    </w:p>
    <w:p w14:paraId="6FC614D4" w14:textId="19C8E483" w:rsidR="00E703C5" w:rsidRPr="00A47D85" w:rsidDel="00E95645" w:rsidRDefault="00E703C5">
      <w:pPr>
        <w:adjustRightInd w:val="0"/>
        <w:snapToGrid w:val="0"/>
        <w:spacing w:line="360" w:lineRule="auto"/>
        <w:ind w:firstLineChars="200" w:firstLine="560"/>
        <w:jc w:val="both"/>
        <w:rPr>
          <w:del w:id="256" w:author="user" w:date="2021-09-24T14:40:00Z"/>
          <w:rFonts w:ascii="標楷體" w:eastAsia="標楷體" w:hAnsi="標楷體"/>
          <w:color w:val="000000" w:themeColor="text1"/>
          <w:sz w:val="28"/>
          <w:szCs w:val="28"/>
        </w:rPr>
        <w:pPrChange w:id="257" w:author="user" w:date="2021-09-24T14:40:00Z">
          <w:pPr>
            <w:snapToGrid w:val="0"/>
            <w:spacing w:line="360" w:lineRule="auto"/>
            <w:ind w:firstLineChars="200" w:firstLine="560"/>
            <w:jc w:val="both"/>
          </w:pPr>
        </w:pPrChange>
      </w:pPr>
    </w:p>
    <w:p w14:paraId="464F85BC" w14:textId="5E6F5122" w:rsidR="00E95645" w:rsidRPr="00E95645" w:rsidRDefault="00E95645">
      <w:pPr>
        <w:adjustRightInd w:val="0"/>
        <w:snapToGrid w:val="0"/>
        <w:spacing w:line="360" w:lineRule="auto"/>
        <w:ind w:firstLineChars="200" w:firstLine="560"/>
        <w:jc w:val="both"/>
        <w:rPr>
          <w:ins w:id="258" w:author="user" w:date="2021-09-24T14:36:00Z"/>
          <w:rFonts w:ascii="標楷體" w:eastAsia="標楷體" w:hAnsi="標楷體" w:cs="Times New Roman"/>
          <w:sz w:val="28"/>
          <w:rPrChange w:id="259" w:author="user" w:date="2021-09-24T14:36:00Z">
            <w:rPr>
              <w:ins w:id="260" w:author="user" w:date="2021-09-24T14:36:00Z"/>
              <w:rFonts w:ascii="Times New Roman" w:eastAsiaTheme="minorEastAsia" w:hAnsi="Times New Roman" w:cs="Times New Roman"/>
            </w:rPr>
          </w:rPrChange>
        </w:rPr>
        <w:pPrChange w:id="261" w:author="user" w:date="2021-09-24T14:40:00Z">
          <w:pPr>
            <w:pStyle w:val="a7"/>
            <w:numPr>
              <w:numId w:val="51"/>
            </w:numPr>
            <w:spacing w:afterLines="50" w:after="180"/>
            <w:ind w:leftChars="0" w:left="482" w:hanging="482"/>
            <w:jc w:val="both"/>
          </w:pPr>
        </w:pPrChange>
      </w:pPr>
    </w:p>
    <w:p w14:paraId="1D1A06F9" w14:textId="6F8879CA" w:rsidR="00E703C5" w:rsidRPr="00E95645" w:rsidDel="00E95645" w:rsidRDefault="00E703C5" w:rsidP="00462874">
      <w:pPr>
        <w:spacing w:line="360" w:lineRule="auto"/>
        <w:jc w:val="both"/>
        <w:rPr>
          <w:del w:id="262" w:author="user" w:date="2021-09-24T14:40:00Z"/>
          <w:rFonts w:ascii="標楷體" w:eastAsia="標楷體" w:hAnsi="標楷體"/>
          <w:color w:val="000000" w:themeColor="text1"/>
          <w:sz w:val="28"/>
          <w:szCs w:val="28"/>
        </w:rPr>
      </w:pPr>
    </w:p>
    <w:p w14:paraId="58B45BDB" w14:textId="61B51E8F" w:rsidR="00A17309" w:rsidRPr="00A47D85" w:rsidDel="00E95645" w:rsidRDefault="00A17309" w:rsidP="00462874">
      <w:pPr>
        <w:spacing w:line="360" w:lineRule="auto"/>
        <w:jc w:val="both"/>
        <w:rPr>
          <w:del w:id="263" w:author="user" w:date="2021-09-24T14:40:00Z"/>
          <w:rFonts w:ascii="標楷體" w:eastAsia="標楷體" w:hAnsi="標楷體"/>
          <w:color w:val="000000" w:themeColor="text1"/>
          <w:sz w:val="28"/>
          <w:szCs w:val="28"/>
        </w:rPr>
      </w:pPr>
    </w:p>
    <w:p w14:paraId="6D69DE1A" w14:textId="7C624E9A" w:rsidR="00D84452" w:rsidRPr="00A47D85" w:rsidDel="00E95645" w:rsidRDefault="00D84452" w:rsidP="00462874">
      <w:pPr>
        <w:spacing w:line="360" w:lineRule="auto"/>
        <w:jc w:val="both"/>
        <w:rPr>
          <w:del w:id="264" w:author="user" w:date="2021-09-24T14:40:00Z"/>
          <w:rFonts w:ascii="標楷體" w:eastAsia="標楷體" w:hAnsi="標楷體"/>
          <w:color w:val="000000" w:themeColor="text1"/>
          <w:sz w:val="28"/>
          <w:szCs w:val="28"/>
        </w:rPr>
      </w:pPr>
    </w:p>
    <w:p w14:paraId="2B3E76DD" w14:textId="626E7768" w:rsidR="002C07EF" w:rsidRPr="00A47D85" w:rsidDel="00E95645" w:rsidRDefault="002C07EF" w:rsidP="00462874">
      <w:pPr>
        <w:spacing w:line="360" w:lineRule="auto"/>
        <w:jc w:val="both"/>
        <w:rPr>
          <w:del w:id="265" w:author="user" w:date="2021-09-24T14:40:00Z"/>
          <w:rFonts w:ascii="標楷體" w:eastAsia="標楷體" w:hAnsi="標楷體"/>
          <w:color w:val="000000" w:themeColor="text1"/>
          <w:sz w:val="28"/>
          <w:szCs w:val="28"/>
        </w:rPr>
      </w:pPr>
    </w:p>
    <w:p w14:paraId="51ED295B" w14:textId="77777777" w:rsidR="00E95645" w:rsidRDefault="00E95645" w:rsidP="00462874">
      <w:pPr>
        <w:adjustRightInd w:val="0"/>
        <w:snapToGrid w:val="0"/>
        <w:spacing w:line="360" w:lineRule="auto"/>
        <w:jc w:val="both"/>
        <w:rPr>
          <w:ins w:id="266" w:author="user" w:date="2021-09-24T14:40:00Z"/>
          <w:rFonts w:ascii="標楷體" w:eastAsia="標楷體" w:hAnsi="標楷體"/>
          <w:color w:val="000000" w:themeColor="text1"/>
          <w:sz w:val="28"/>
          <w:szCs w:val="28"/>
        </w:rPr>
      </w:pPr>
    </w:p>
    <w:p w14:paraId="0A8A3EF9" w14:textId="42E7CE96" w:rsidR="00E703C5" w:rsidRPr="00A47D85" w:rsidRDefault="00E703C5" w:rsidP="00462874">
      <w:pPr>
        <w:adjustRightInd w:val="0"/>
        <w:snapToGrid w:val="0"/>
        <w:spacing w:line="360" w:lineRule="auto"/>
        <w:jc w:val="both"/>
        <w:rPr>
          <w:rFonts w:ascii="標楷體" w:eastAsia="標楷體" w:hAnsi="標楷體"/>
          <w:color w:val="000000" w:themeColor="text1"/>
          <w:sz w:val="28"/>
          <w:szCs w:val="28"/>
        </w:rPr>
      </w:pPr>
      <w:r w:rsidRPr="00A47D85">
        <w:rPr>
          <w:rFonts w:ascii="標楷體" w:eastAsia="標楷體" w:hAnsi="標楷體" w:hint="eastAsia"/>
          <w:color w:val="000000" w:themeColor="text1"/>
          <w:sz w:val="28"/>
          <w:szCs w:val="28"/>
        </w:rPr>
        <w:t>本研究之實驗設計說明如表</w:t>
      </w:r>
      <w:r w:rsidRPr="00A47D85">
        <w:rPr>
          <w:rFonts w:ascii="Times New Roman" w:eastAsia="標楷體" w:hAnsi="Times New Roman" w:cs="Times New Roman"/>
          <w:color w:val="000000" w:themeColor="text1"/>
          <w:sz w:val="28"/>
          <w:szCs w:val="28"/>
        </w:rPr>
        <w:t>3-2</w:t>
      </w:r>
      <w:r w:rsidRPr="00A47D85">
        <w:rPr>
          <w:rFonts w:ascii="Times New Roman" w:eastAsia="標楷體" w:hAnsi="Times New Roman" w:cs="Times New Roman" w:hint="eastAsia"/>
          <w:color w:val="000000" w:themeColor="text1"/>
          <w:sz w:val="28"/>
          <w:szCs w:val="28"/>
        </w:rPr>
        <w:t>所示</w:t>
      </w:r>
      <w:r w:rsidRPr="00A47D85">
        <w:rPr>
          <w:rFonts w:ascii="標楷體" w:eastAsia="標楷體" w:hAnsi="標楷體" w:hint="eastAsia"/>
          <w:color w:val="000000" w:themeColor="text1"/>
          <w:sz w:val="28"/>
          <w:szCs w:val="28"/>
        </w:rPr>
        <w:t>：</w:t>
      </w:r>
    </w:p>
    <w:p w14:paraId="749E98FE" w14:textId="77777777" w:rsidR="00E703C5" w:rsidRPr="00A47D85" w:rsidRDefault="00E703C5" w:rsidP="00462874">
      <w:pPr>
        <w:pStyle w:val="a9"/>
        <w:spacing w:line="360" w:lineRule="auto"/>
        <w:rPr>
          <w:rFonts w:ascii="標楷體" w:eastAsia="標楷體" w:hAnsi="標楷體"/>
          <w:color w:val="000000" w:themeColor="text1"/>
          <w:sz w:val="28"/>
          <w:szCs w:val="28"/>
        </w:rPr>
      </w:pPr>
      <w:bookmarkStart w:id="267" w:name="_Toc524448173"/>
      <w:bookmarkStart w:id="268" w:name="_Toc524448252"/>
      <w:bookmarkStart w:id="269" w:name="_Toc524453173"/>
      <w:bookmarkStart w:id="270" w:name="_Toc30285760"/>
      <w:r w:rsidRPr="00A47D85">
        <w:rPr>
          <w:rFonts w:ascii="標楷體" w:eastAsia="標楷體" w:hAnsi="標楷體" w:cs="Times New Roman"/>
          <w:sz w:val="28"/>
          <w:szCs w:val="28"/>
        </w:rPr>
        <w:t>表</w:t>
      </w:r>
      <w:r w:rsidRPr="00A47D85">
        <w:rPr>
          <w:rFonts w:ascii="Times New Roman" w:hAnsi="Times New Roman" w:cs="Times New Roman"/>
          <w:sz w:val="28"/>
          <w:szCs w:val="28"/>
        </w:rPr>
        <w:t>3</w:t>
      </w:r>
      <w:r w:rsidRPr="00A47D85">
        <w:rPr>
          <w:rFonts w:ascii="Times New Roman" w:hAnsi="Times New Roman" w:cs="Times New Roman"/>
          <w:sz w:val="28"/>
          <w:szCs w:val="28"/>
        </w:rPr>
        <w:noBreakHyphen/>
      </w:r>
      <w:r w:rsidRPr="00A47D85">
        <w:rPr>
          <w:rFonts w:ascii="Times New Roman" w:hAnsi="Times New Roman" w:cs="Times New Roman"/>
          <w:sz w:val="28"/>
          <w:szCs w:val="28"/>
        </w:rPr>
        <w:fldChar w:fldCharType="begin"/>
      </w:r>
      <w:r w:rsidRPr="00A47D85">
        <w:rPr>
          <w:rFonts w:ascii="Times New Roman" w:hAnsi="Times New Roman" w:cs="Times New Roman"/>
          <w:sz w:val="28"/>
          <w:szCs w:val="28"/>
        </w:rPr>
        <w:instrText xml:space="preserve"> SEQ </w:instrText>
      </w:r>
      <w:r w:rsidRPr="00A47D85">
        <w:rPr>
          <w:rFonts w:ascii="Times New Roman" w:hAnsi="Times New Roman" w:cs="Times New Roman"/>
          <w:sz w:val="28"/>
          <w:szCs w:val="28"/>
        </w:rPr>
        <w:instrText>表</w:instrText>
      </w:r>
      <w:r w:rsidRPr="00A47D85">
        <w:rPr>
          <w:rFonts w:ascii="Times New Roman" w:hAnsi="Times New Roman" w:cs="Times New Roman"/>
          <w:sz w:val="28"/>
          <w:szCs w:val="28"/>
        </w:rPr>
        <w:instrText xml:space="preserve"> \* ARABIC \s 1 </w:instrText>
      </w:r>
      <w:r w:rsidRPr="00A47D85">
        <w:rPr>
          <w:rFonts w:ascii="Times New Roman" w:hAnsi="Times New Roman" w:cs="Times New Roman"/>
          <w:sz w:val="28"/>
          <w:szCs w:val="28"/>
        </w:rPr>
        <w:fldChar w:fldCharType="separate"/>
      </w:r>
      <w:r w:rsidRPr="00A47D85">
        <w:rPr>
          <w:rFonts w:ascii="Times New Roman" w:hAnsi="Times New Roman" w:cs="Times New Roman"/>
          <w:noProof/>
          <w:sz w:val="28"/>
          <w:szCs w:val="28"/>
        </w:rPr>
        <w:t>2</w:t>
      </w:r>
      <w:r w:rsidRPr="00A47D85">
        <w:rPr>
          <w:rFonts w:ascii="Times New Roman" w:hAnsi="Times New Roman" w:cs="Times New Roman"/>
          <w:sz w:val="28"/>
          <w:szCs w:val="28"/>
        </w:rPr>
        <w:fldChar w:fldCharType="end"/>
      </w:r>
      <w:r w:rsidRPr="00A47D85">
        <w:rPr>
          <w:rFonts w:ascii="標楷體" w:eastAsia="標楷體" w:hAnsi="標楷體" w:hint="eastAsia"/>
          <w:color w:val="000000" w:themeColor="text1"/>
          <w:sz w:val="28"/>
          <w:szCs w:val="28"/>
        </w:rPr>
        <w:t>實驗設計</w:t>
      </w:r>
      <w:bookmarkEnd w:id="267"/>
      <w:bookmarkEnd w:id="268"/>
      <w:bookmarkEnd w:id="269"/>
      <w:r w:rsidRPr="00A47D85">
        <w:rPr>
          <w:rFonts w:ascii="標楷體" w:eastAsia="標楷體" w:hAnsi="標楷體" w:hint="eastAsia"/>
          <w:color w:val="000000" w:themeColor="text1"/>
          <w:sz w:val="28"/>
          <w:szCs w:val="28"/>
        </w:rPr>
        <w:t>說明</w:t>
      </w:r>
      <w:bookmarkEnd w:id="270"/>
    </w:p>
    <w:tbl>
      <w:tblPr>
        <w:tblW w:w="0" w:type="auto"/>
        <w:tblLook w:val="04A0" w:firstRow="1" w:lastRow="0" w:firstColumn="1" w:lastColumn="0" w:noHBand="0" w:noVBand="1"/>
      </w:tblPr>
      <w:tblGrid>
        <w:gridCol w:w="1134"/>
        <w:gridCol w:w="2694"/>
        <w:gridCol w:w="1417"/>
        <w:gridCol w:w="3045"/>
      </w:tblGrid>
      <w:tr w:rsidR="00E703C5" w:rsidRPr="00A47D85" w14:paraId="0C7603BE" w14:textId="77777777" w:rsidTr="00F276B5">
        <w:tc>
          <w:tcPr>
            <w:tcW w:w="1134" w:type="dxa"/>
            <w:tcBorders>
              <w:top w:val="single" w:sz="12" w:space="0" w:color="000000" w:themeColor="text1"/>
              <w:bottom w:val="single" w:sz="12" w:space="0" w:color="000000" w:themeColor="text1"/>
            </w:tcBorders>
          </w:tcPr>
          <w:p w14:paraId="03602D81" w14:textId="77777777" w:rsidR="00E703C5" w:rsidRPr="00A47D85" w:rsidRDefault="00E703C5" w:rsidP="00462874">
            <w:pPr>
              <w:spacing w:line="360" w:lineRule="auto"/>
              <w:jc w:val="center"/>
              <w:rPr>
                <w:rFonts w:ascii="標楷體" w:eastAsia="標楷體" w:hAnsi="標楷體"/>
                <w:b/>
                <w:color w:val="000000" w:themeColor="text1"/>
                <w:sz w:val="28"/>
                <w:szCs w:val="28"/>
              </w:rPr>
            </w:pPr>
            <w:r w:rsidRPr="00A47D85">
              <w:rPr>
                <w:rFonts w:ascii="標楷體" w:eastAsia="標楷體" w:hAnsi="標楷體" w:hint="eastAsia"/>
                <w:b/>
                <w:color w:val="000000" w:themeColor="text1"/>
                <w:sz w:val="28"/>
                <w:szCs w:val="28"/>
              </w:rPr>
              <w:t>組別</w:t>
            </w:r>
          </w:p>
        </w:tc>
        <w:tc>
          <w:tcPr>
            <w:tcW w:w="2694" w:type="dxa"/>
            <w:tcBorders>
              <w:top w:val="single" w:sz="12" w:space="0" w:color="000000" w:themeColor="text1"/>
              <w:bottom w:val="single" w:sz="12" w:space="0" w:color="000000" w:themeColor="text1"/>
            </w:tcBorders>
          </w:tcPr>
          <w:p w14:paraId="1BBE70A0" w14:textId="77777777" w:rsidR="00E703C5" w:rsidRPr="00A47D85" w:rsidRDefault="00E703C5" w:rsidP="00462874">
            <w:pPr>
              <w:spacing w:line="360" w:lineRule="auto"/>
              <w:jc w:val="center"/>
              <w:rPr>
                <w:rFonts w:ascii="標楷體" w:eastAsia="標楷體" w:hAnsi="標楷體"/>
                <w:b/>
                <w:color w:val="000000" w:themeColor="text1"/>
                <w:sz w:val="28"/>
                <w:szCs w:val="28"/>
              </w:rPr>
            </w:pPr>
            <w:r w:rsidRPr="00A47D85">
              <w:rPr>
                <w:rFonts w:ascii="標楷體" w:eastAsia="標楷體" w:hAnsi="標楷體" w:hint="eastAsia"/>
                <w:b/>
                <w:color w:val="000000" w:themeColor="text1"/>
                <w:sz w:val="28"/>
                <w:szCs w:val="28"/>
              </w:rPr>
              <w:t>前測</w:t>
            </w:r>
          </w:p>
        </w:tc>
        <w:tc>
          <w:tcPr>
            <w:tcW w:w="1417" w:type="dxa"/>
            <w:tcBorders>
              <w:top w:val="single" w:sz="12" w:space="0" w:color="000000" w:themeColor="text1"/>
              <w:bottom w:val="single" w:sz="12" w:space="0" w:color="000000" w:themeColor="text1"/>
            </w:tcBorders>
          </w:tcPr>
          <w:p w14:paraId="73F37DE4" w14:textId="77777777" w:rsidR="00E703C5" w:rsidRPr="00A47D85" w:rsidRDefault="00E703C5" w:rsidP="00462874">
            <w:pPr>
              <w:spacing w:line="360" w:lineRule="auto"/>
              <w:jc w:val="center"/>
              <w:rPr>
                <w:rFonts w:ascii="標楷體" w:eastAsia="標楷體" w:hAnsi="標楷體"/>
                <w:b/>
                <w:color w:val="000000" w:themeColor="text1"/>
                <w:sz w:val="28"/>
                <w:szCs w:val="28"/>
              </w:rPr>
            </w:pPr>
            <w:r w:rsidRPr="00A47D85">
              <w:rPr>
                <w:rFonts w:ascii="標楷體" w:eastAsia="標楷體" w:hAnsi="標楷體" w:hint="eastAsia"/>
                <w:b/>
                <w:color w:val="000000" w:themeColor="text1"/>
                <w:sz w:val="28"/>
                <w:szCs w:val="28"/>
              </w:rPr>
              <w:t>實驗處理</w:t>
            </w:r>
          </w:p>
        </w:tc>
        <w:tc>
          <w:tcPr>
            <w:tcW w:w="3045" w:type="dxa"/>
            <w:tcBorders>
              <w:top w:val="single" w:sz="12" w:space="0" w:color="000000" w:themeColor="text1"/>
              <w:bottom w:val="single" w:sz="12" w:space="0" w:color="000000" w:themeColor="text1"/>
            </w:tcBorders>
          </w:tcPr>
          <w:p w14:paraId="5F3196E0" w14:textId="77777777" w:rsidR="00E703C5" w:rsidRPr="00A47D85" w:rsidRDefault="00E703C5" w:rsidP="00462874">
            <w:pPr>
              <w:spacing w:line="360" w:lineRule="auto"/>
              <w:jc w:val="center"/>
              <w:rPr>
                <w:rFonts w:ascii="標楷體" w:eastAsia="標楷體" w:hAnsi="標楷體"/>
                <w:b/>
                <w:color w:val="000000" w:themeColor="text1"/>
                <w:sz w:val="28"/>
                <w:szCs w:val="28"/>
              </w:rPr>
            </w:pPr>
            <w:r w:rsidRPr="00A47D85">
              <w:rPr>
                <w:rFonts w:ascii="標楷體" w:eastAsia="標楷體" w:hAnsi="標楷體" w:hint="eastAsia"/>
                <w:b/>
                <w:color w:val="000000" w:themeColor="text1"/>
                <w:sz w:val="28"/>
                <w:szCs w:val="28"/>
              </w:rPr>
              <w:t>後測</w:t>
            </w:r>
          </w:p>
        </w:tc>
      </w:tr>
      <w:tr w:rsidR="00E703C5" w:rsidRPr="00A47D85" w14:paraId="1593C5CE" w14:textId="77777777" w:rsidTr="00F276B5">
        <w:tc>
          <w:tcPr>
            <w:tcW w:w="1134" w:type="dxa"/>
            <w:tcBorders>
              <w:top w:val="single" w:sz="12" w:space="0" w:color="000000" w:themeColor="text1"/>
            </w:tcBorders>
            <w:vAlign w:val="center"/>
          </w:tcPr>
          <w:p w14:paraId="267A46DF" w14:textId="77777777" w:rsidR="00E703C5" w:rsidRPr="00A47D85" w:rsidRDefault="00E703C5" w:rsidP="00462874">
            <w:pPr>
              <w:spacing w:line="360" w:lineRule="auto"/>
              <w:jc w:val="center"/>
              <w:rPr>
                <w:rFonts w:ascii="標楷體" w:eastAsia="標楷體" w:hAnsi="標楷體"/>
                <w:b/>
                <w:color w:val="000000" w:themeColor="text1"/>
                <w:sz w:val="28"/>
                <w:szCs w:val="28"/>
              </w:rPr>
            </w:pPr>
            <w:r w:rsidRPr="00A47D85">
              <w:rPr>
                <w:rFonts w:ascii="標楷體" w:eastAsia="標楷體" w:hAnsi="標楷體" w:hint="eastAsia"/>
                <w:b/>
                <w:color w:val="000000" w:themeColor="text1"/>
                <w:sz w:val="28"/>
                <w:szCs w:val="28"/>
              </w:rPr>
              <w:t>實驗組</w:t>
            </w:r>
          </w:p>
        </w:tc>
        <w:tc>
          <w:tcPr>
            <w:tcW w:w="2694" w:type="dxa"/>
            <w:tcBorders>
              <w:top w:val="single" w:sz="12" w:space="0" w:color="000000" w:themeColor="text1"/>
            </w:tcBorders>
          </w:tcPr>
          <w:p w14:paraId="3BFDB15A" w14:textId="77777777" w:rsidR="00E703C5" w:rsidRPr="00A47D85" w:rsidRDefault="00E703C5" w:rsidP="00462874">
            <w:pPr>
              <w:spacing w:line="360" w:lineRule="auto"/>
              <w:jc w:val="center"/>
              <w:rPr>
                <w:rFonts w:ascii="Times New Roman" w:eastAsia="標楷體" w:hAnsi="Times New Roman" w:cs="Times New Roman"/>
                <w:color w:val="000000" w:themeColor="text1"/>
                <w:sz w:val="28"/>
                <w:szCs w:val="28"/>
                <w:vertAlign w:val="subscript"/>
              </w:rPr>
            </w:pP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2</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3</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4</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5</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6</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7</w:t>
            </w:r>
          </w:p>
        </w:tc>
        <w:tc>
          <w:tcPr>
            <w:tcW w:w="1417" w:type="dxa"/>
            <w:tcBorders>
              <w:top w:val="single" w:sz="12" w:space="0" w:color="000000" w:themeColor="text1"/>
            </w:tcBorders>
          </w:tcPr>
          <w:p w14:paraId="0E89A975" w14:textId="77777777" w:rsidR="00E703C5" w:rsidRPr="00A47D85" w:rsidRDefault="00E703C5" w:rsidP="00462874">
            <w:pPr>
              <w:spacing w:line="360" w:lineRule="auto"/>
              <w:jc w:val="center"/>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bCs/>
                <w:color w:val="000000" w:themeColor="text1"/>
                <w:sz w:val="28"/>
                <w:szCs w:val="28"/>
              </w:rPr>
              <w:t>X</w:t>
            </w:r>
            <w:r w:rsidRPr="00A47D85">
              <w:rPr>
                <w:rFonts w:ascii="Times New Roman" w:eastAsia="標楷體" w:hAnsi="Times New Roman" w:cs="Times New Roman"/>
                <w:bCs/>
                <w:color w:val="000000" w:themeColor="text1"/>
                <w:sz w:val="28"/>
                <w:szCs w:val="28"/>
                <w:vertAlign w:val="subscript"/>
              </w:rPr>
              <w:t>1</w:t>
            </w:r>
          </w:p>
        </w:tc>
        <w:tc>
          <w:tcPr>
            <w:tcW w:w="3045" w:type="dxa"/>
            <w:tcBorders>
              <w:top w:val="single" w:sz="12" w:space="0" w:color="000000" w:themeColor="text1"/>
            </w:tcBorders>
          </w:tcPr>
          <w:p w14:paraId="5236A639" w14:textId="77777777" w:rsidR="00E703C5" w:rsidRPr="00A47D85" w:rsidRDefault="00E703C5" w:rsidP="00462874">
            <w:pPr>
              <w:spacing w:line="360" w:lineRule="auto"/>
              <w:jc w:val="center"/>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8</w:t>
            </w:r>
            <w:r w:rsidRPr="00A47D85">
              <w:rPr>
                <w:rFonts w:ascii="Times New Roman" w:eastAsia="標楷體" w:hAnsi="Times New Roman" w:cs="Times New Roman" w:hint="eastAsia"/>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9</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10</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11</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12</w:t>
            </w:r>
            <w:r w:rsidRPr="00A47D85">
              <w:rPr>
                <w:rFonts w:ascii="Times New Roman" w:eastAsia="標楷體" w:hAnsi="Times New Roman" w:cs="Times New Roman"/>
                <w:bCs/>
                <w:color w:val="000000" w:themeColor="text1"/>
                <w:sz w:val="28"/>
                <w:szCs w:val="28"/>
              </w:rPr>
              <w:t xml:space="preserve"> O</w:t>
            </w:r>
            <w:r w:rsidRPr="00A47D85">
              <w:rPr>
                <w:rFonts w:ascii="Times New Roman" w:eastAsia="標楷體" w:hAnsi="Times New Roman" w:cs="Times New Roman"/>
                <w:bCs/>
                <w:color w:val="000000" w:themeColor="text1"/>
                <w:sz w:val="28"/>
                <w:szCs w:val="28"/>
                <w:vertAlign w:val="subscript"/>
              </w:rPr>
              <w:t>13</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14</w:t>
            </w:r>
          </w:p>
        </w:tc>
      </w:tr>
      <w:tr w:rsidR="00E703C5" w:rsidRPr="00A47D85" w14:paraId="640B1B70" w14:textId="77777777" w:rsidTr="00F276B5">
        <w:tc>
          <w:tcPr>
            <w:tcW w:w="1134" w:type="dxa"/>
            <w:tcBorders>
              <w:top w:val="single" w:sz="4" w:space="0" w:color="7F7F7F" w:themeColor="text1" w:themeTint="80"/>
              <w:bottom w:val="single" w:sz="12" w:space="0" w:color="000000" w:themeColor="text1"/>
            </w:tcBorders>
            <w:vAlign w:val="center"/>
          </w:tcPr>
          <w:p w14:paraId="6118354B" w14:textId="77777777" w:rsidR="00E703C5" w:rsidRPr="00A47D85" w:rsidRDefault="00E703C5" w:rsidP="00462874">
            <w:pPr>
              <w:spacing w:line="360" w:lineRule="auto"/>
              <w:jc w:val="center"/>
              <w:rPr>
                <w:rFonts w:ascii="標楷體" w:eastAsia="標楷體" w:hAnsi="標楷體"/>
                <w:b/>
                <w:color w:val="000000" w:themeColor="text1"/>
                <w:sz w:val="28"/>
                <w:szCs w:val="28"/>
              </w:rPr>
            </w:pPr>
            <w:r w:rsidRPr="00A47D85">
              <w:rPr>
                <w:rFonts w:ascii="標楷體" w:eastAsia="標楷體" w:hAnsi="標楷體" w:hint="eastAsia"/>
                <w:b/>
                <w:color w:val="000000" w:themeColor="text1"/>
                <w:sz w:val="28"/>
                <w:szCs w:val="28"/>
              </w:rPr>
              <w:t>對照組</w:t>
            </w:r>
          </w:p>
        </w:tc>
        <w:tc>
          <w:tcPr>
            <w:tcW w:w="2694" w:type="dxa"/>
            <w:tcBorders>
              <w:top w:val="single" w:sz="4" w:space="0" w:color="7F7F7F" w:themeColor="text1" w:themeTint="80"/>
              <w:bottom w:val="single" w:sz="12" w:space="0" w:color="000000" w:themeColor="text1"/>
            </w:tcBorders>
          </w:tcPr>
          <w:p w14:paraId="78C166B1" w14:textId="77777777" w:rsidR="00E703C5" w:rsidRPr="00A47D85" w:rsidRDefault="00E703C5" w:rsidP="00462874">
            <w:pPr>
              <w:spacing w:line="360" w:lineRule="auto"/>
              <w:jc w:val="center"/>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2</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3</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4</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5</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6</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7</w:t>
            </w:r>
          </w:p>
        </w:tc>
        <w:tc>
          <w:tcPr>
            <w:tcW w:w="1417" w:type="dxa"/>
            <w:tcBorders>
              <w:top w:val="single" w:sz="4" w:space="0" w:color="7F7F7F" w:themeColor="text1" w:themeTint="80"/>
              <w:bottom w:val="single" w:sz="12" w:space="0" w:color="000000" w:themeColor="text1"/>
            </w:tcBorders>
          </w:tcPr>
          <w:p w14:paraId="2E8D9C72" w14:textId="77777777" w:rsidR="00E703C5" w:rsidRPr="00A47D85" w:rsidRDefault="00E703C5" w:rsidP="00462874">
            <w:pPr>
              <w:spacing w:line="360" w:lineRule="auto"/>
              <w:jc w:val="center"/>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bCs/>
                <w:color w:val="000000" w:themeColor="text1"/>
                <w:sz w:val="28"/>
                <w:szCs w:val="28"/>
              </w:rPr>
              <w:t>X</w:t>
            </w:r>
            <w:r w:rsidRPr="00A47D85">
              <w:rPr>
                <w:rFonts w:ascii="Times New Roman" w:eastAsia="標楷體" w:hAnsi="Times New Roman" w:cs="Times New Roman"/>
                <w:bCs/>
                <w:color w:val="000000" w:themeColor="text1"/>
                <w:sz w:val="28"/>
                <w:szCs w:val="28"/>
                <w:vertAlign w:val="subscript"/>
              </w:rPr>
              <w:t>2</w:t>
            </w:r>
          </w:p>
        </w:tc>
        <w:tc>
          <w:tcPr>
            <w:tcW w:w="3045" w:type="dxa"/>
            <w:tcBorders>
              <w:top w:val="single" w:sz="4" w:space="0" w:color="7F7F7F" w:themeColor="text1" w:themeTint="80"/>
              <w:bottom w:val="single" w:sz="12" w:space="0" w:color="000000" w:themeColor="text1"/>
            </w:tcBorders>
          </w:tcPr>
          <w:p w14:paraId="09B79CE8" w14:textId="77777777" w:rsidR="00E703C5" w:rsidRPr="00A47D85" w:rsidRDefault="00E703C5" w:rsidP="00462874">
            <w:pPr>
              <w:spacing w:line="360" w:lineRule="auto"/>
              <w:jc w:val="center"/>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8</w:t>
            </w:r>
            <w:r w:rsidRPr="00A47D85">
              <w:rPr>
                <w:rFonts w:ascii="Times New Roman" w:eastAsia="標楷體" w:hAnsi="Times New Roman" w:cs="Times New Roman" w:hint="eastAsia"/>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9</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10</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11</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12</w:t>
            </w:r>
            <w:r w:rsidRPr="00A47D85">
              <w:rPr>
                <w:rFonts w:ascii="Times New Roman" w:eastAsia="標楷體" w:hAnsi="Times New Roman" w:cs="Times New Roman"/>
                <w:bCs/>
                <w:color w:val="000000" w:themeColor="text1"/>
                <w:sz w:val="28"/>
                <w:szCs w:val="28"/>
              </w:rPr>
              <w:t xml:space="preserve"> O</w:t>
            </w:r>
            <w:r w:rsidRPr="00A47D85">
              <w:rPr>
                <w:rFonts w:ascii="Times New Roman" w:eastAsia="標楷體" w:hAnsi="Times New Roman" w:cs="Times New Roman"/>
                <w:bCs/>
                <w:color w:val="000000" w:themeColor="text1"/>
                <w:sz w:val="28"/>
                <w:szCs w:val="28"/>
                <w:vertAlign w:val="subscript"/>
              </w:rPr>
              <w:t>13</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14</w:t>
            </w:r>
          </w:p>
        </w:tc>
      </w:tr>
    </w:tbl>
    <w:p w14:paraId="19288982" w14:textId="77777777" w:rsidR="00E703C5" w:rsidRPr="00A47D85" w:rsidRDefault="00E703C5" w:rsidP="00462874">
      <w:pPr>
        <w:adjustRightInd w:val="0"/>
        <w:snapToGrid w:val="0"/>
        <w:spacing w:line="360" w:lineRule="auto"/>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（一）</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2</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3</w:t>
      </w:r>
      <w:r w:rsidRPr="00A47D85">
        <w:rPr>
          <w:rFonts w:ascii="Times New Roman" w:eastAsia="標楷體" w:hAnsi="Times New Roman"/>
          <w:color w:val="000000" w:themeColor="text1"/>
          <w:sz w:val="28"/>
          <w:szCs w:val="28"/>
        </w:rPr>
        <w:t>代表動作技能之（穩定性、操作性、移動性）前測</w:t>
      </w:r>
    </w:p>
    <w:p w14:paraId="432FF055" w14:textId="77777777" w:rsidR="00E703C5" w:rsidRPr="00A47D85" w:rsidRDefault="00E703C5" w:rsidP="00462874">
      <w:pPr>
        <w:adjustRightInd w:val="0"/>
        <w:snapToGrid w:val="0"/>
        <w:spacing w:line="360" w:lineRule="auto"/>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（二）</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4</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5</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6</w:t>
      </w:r>
      <w:r w:rsidRPr="00A47D85">
        <w:rPr>
          <w:rFonts w:ascii="Times New Roman" w:eastAsia="標楷體" w:hAnsi="Times New Roman"/>
          <w:color w:val="000000" w:themeColor="text1"/>
          <w:sz w:val="28"/>
          <w:szCs w:val="28"/>
        </w:rPr>
        <w:t>代表執行功能之（工作記憶、抑制控制、認知靈活</w:t>
      </w:r>
    </w:p>
    <w:p w14:paraId="2123B7E2" w14:textId="77777777" w:rsidR="00E703C5" w:rsidRPr="00A47D85" w:rsidRDefault="00E703C5" w:rsidP="00462874">
      <w:pPr>
        <w:adjustRightInd w:val="0"/>
        <w:snapToGrid w:val="0"/>
        <w:spacing w:line="360" w:lineRule="auto"/>
        <w:ind w:firstLineChars="300" w:firstLine="840"/>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性）前測</w:t>
      </w:r>
    </w:p>
    <w:p w14:paraId="72522C1F" w14:textId="26A58850"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（三）</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7</w:t>
      </w:r>
      <w:r w:rsidRPr="00A47D85">
        <w:rPr>
          <w:rFonts w:ascii="Times New Roman" w:eastAsia="標楷體" w:hAnsi="Times New Roman"/>
          <w:color w:val="000000" w:themeColor="text1"/>
          <w:sz w:val="28"/>
          <w:szCs w:val="28"/>
        </w:rPr>
        <w:t>代表</w:t>
      </w:r>
      <w:ins w:id="271" w:author="user" w:date="2021-09-24T14:48:00Z">
        <w:r w:rsidR="000B5889">
          <w:rPr>
            <w:rFonts w:ascii="Times New Roman" w:eastAsia="標楷體" w:hAnsi="Times New Roman" w:hint="eastAsia"/>
            <w:color w:val="000000" w:themeColor="text1"/>
            <w:sz w:val="28"/>
            <w:szCs w:val="28"/>
          </w:rPr>
          <w:t>美感</w:t>
        </w:r>
      </w:ins>
      <w:ins w:id="272" w:author="user" w:date="2021-09-24T16:47:00Z">
        <w:r w:rsidR="00B00DC3" w:rsidRPr="00A47D85">
          <w:rPr>
            <w:rFonts w:ascii="Times New Roman" w:eastAsia="標楷體" w:hAnsi="Times New Roman"/>
            <w:color w:val="000000" w:themeColor="text1"/>
            <w:sz w:val="28"/>
            <w:szCs w:val="28"/>
          </w:rPr>
          <w:t>（</w:t>
        </w:r>
        <w:r w:rsidR="00B00DC3">
          <w:rPr>
            <w:rFonts w:ascii="Times New Roman" w:eastAsia="標楷體" w:hAnsi="Times New Roman" w:hint="eastAsia"/>
            <w:color w:val="000000" w:themeColor="text1"/>
            <w:sz w:val="28"/>
            <w:szCs w:val="28"/>
          </w:rPr>
          <w:t>視覺藝術</w:t>
        </w:r>
        <w:r w:rsidR="00B00DC3" w:rsidRPr="00A47D85">
          <w:rPr>
            <w:rFonts w:ascii="Times New Roman" w:eastAsia="標楷體" w:hAnsi="Times New Roman"/>
            <w:color w:val="000000" w:themeColor="text1"/>
            <w:sz w:val="28"/>
            <w:szCs w:val="28"/>
          </w:rPr>
          <w:t>）</w:t>
        </w:r>
      </w:ins>
      <w:del w:id="273" w:author="user" w:date="2021-09-24T14:48:00Z">
        <w:r w:rsidR="00476267" w:rsidRPr="00A47D85" w:rsidDel="000B5889">
          <w:rPr>
            <w:rFonts w:ascii="Times New Roman" w:eastAsia="標楷體" w:hAnsi="Times New Roman" w:hint="eastAsia"/>
            <w:color w:val="000000" w:themeColor="text1"/>
            <w:sz w:val="28"/>
            <w:szCs w:val="28"/>
          </w:rPr>
          <w:delText>美感</w:delText>
        </w:r>
        <w:r w:rsidRPr="00A47D85" w:rsidDel="000B5889">
          <w:rPr>
            <w:rFonts w:ascii="Times New Roman" w:eastAsia="標楷體" w:hAnsi="Times New Roman"/>
            <w:color w:val="000000" w:themeColor="text1"/>
            <w:sz w:val="28"/>
            <w:szCs w:val="28"/>
          </w:rPr>
          <w:delText>學習</w:delText>
        </w:r>
      </w:del>
      <w:r w:rsidRPr="00A47D85">
        <w:rPr>
          <w:rFonts w:ascii="Times New Roman" w:eastAsia="標楷體" w:hAnsi="Times New Roman"/>
          <w:color w:val="000000" w:themeColor="text1"/>
          <w:sz w:val="28"/>
          <w:szCs w:val="28"/>
        </w:rPr>
        <w:t>前測</w:t>
      </w:r>
    </w:p>
    <w:p w14:paraId="557384FE" w14:textId="1A19C57D"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（四）</w:t>
      </w:r>
      <w:r w:rsidRPr="00A47D85">
        <w:rPr>
          <w:rFonts w:ascii="Times New Roman" w:eastAsia="標楷體" w:hAnsi="Times New Roman" w:cs="Times New Roman"/>
          <w:bCs/>
          <w:color w:val="000000" w:themeColor="text1"/>
          <w:sz w:val="28"/>
          <w:szCs w:val="28"/>
        </w:rPr>
        <w:t>X</w:t>
      </w:r>
      <w:r w:rsidRPr="00A47D85">
        <w:rPr>
          <w:rFonts w:ascii="Times New Roman" w:eastAsia="標楷體" w:hAnsi="Times New Roman" w:cs="Times New Roman"/>
          <w:bCs/>
          <w:color w:val="000000" w:themeColor="text1"/>
          <w:sz w:val="28"/>
          <w:szCs w:val="28"/>
          <w:vertAlign w:val="subscript"/>
        </w:rPr>
        <w:t>1</w:t>
      </w:r>
      <w:r w:rsidRPr="00A47D85">
        <w:rPr>
          <w:rFonts w:ascii="Times New Roman" w:eastAsia="標楷體" w:hAnsi="Times New Roman"/>
          <w:color w:val="000000" w:themeColor="text1"/>
          <w:sz w:val="28"/>
          <w:szCs w:val="28"/>
        </w:rPr>
        <w:t>代表運用</w:t>
      </w:r>
      <w:ins w:id="274" w:author="user" w:date="2021-09-24T14:50:00Z">
        <w:r w:rsidR="000B5889">
          <w:rPr>
            <w:rFonts w:ascii="Times New Roman" w:eastAsia="標楷體" w:hAnsi="Times New Roman" w:hint="eastAsia"/>
            <w:color w:val="000000" w:themeColor="text1"/>
            <w:sz w:val="28"/>
            <w:szCs w:val="28"/>
          </w:rPr>
          <w:t>數位</w:t>
        </w:r>
      </w:ins>
      <w:r w:rsidRPr="00A47D85">
        <w:rPr>
          <w:rFonts w:ascii="Times New Roman" w:eastAsia="標楷體" w:hAnsi="Times New Roman"/>
          <w:color w:val="000000" w:themeColor="text1"/>
          <w:sz w:val="28"/>
          <w:szCs w:val="28"/>
        </w:rPr>
        <w:t>遊戲式學習</w:t>
      </w:r>
      <w:del w:id="275" w:author="user" w:date="2021-09-24T14:50:00Z">
        <w:r w:rsidRPr="00A47D85" w:rsidDel="000B5889">
          <w:rPr>
            <w:rFonts w:ascii="標楷體" w:eastAsia="標楷體" w:hAnsi="標楷體" w:cs="標楷體" w:hint="eastAsia"/>
            <w:color w:val="000000" w:themeColor="text1"/>
            <w:sz w:val="28"/>
            <w:szCs w:val="28"/>
          </w:rPr>
          <w:delText>模型</w:delText>
        </w:r>
      </w:del>
      <w:r w:rsidRPr="00A47D85">
        <w:rPr>
          <w:rFonts w:ascii="Times New Roman" w:eastAsia="標楷體" w:hAnsi="Times New Roman"/>
          <w:color w:val="000000" w:themeColor="text1"/>
          <w:sz w:val="28"/>
          <w:szCs w:val="28"/>
        </w:rPr>
        <w:t>於</w:t>
      </w:r>
      <w:r w:rsidR="00D663AE">
        <w:rPr>
          <w:rFonts w:ascii="標楷體" w:eastAsia="標楷體" w:hAnsi="標楷體" w:hint="eastAsia"/>
          <w:sz w:val="28"/>
          <w:szCs w:val="28"/>
        </w:rPr>
        <w:t>互動式體感</w:t>
      </w:r>
      <w:r w:rsidRPr="00A47D85">
        <w:rPr>
          <w:rFonts w:ascii="Times New Roman" w:eastAsia="標楷體" w:hAnsi="Times New Roman"/>
          <w:color w:val="000000" w:themeColor="text1"/>
          <w:sz w:val="28"/>
          <w:szCs w:val="28"/>
        </w:rPr>
        <w:t>遊戲進行教學課程</w:t>
      </w:r>
    </w:p>
    <w:p w14:paraId="4BC1D51F" w14:textId="5AE7F766"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（五）</w:t>
      </w:r>
      <w:r w:rsidRPr="00A47D85">
        <w:rPr>
          <w:rFonts w:ascii="Times New Roman" w:eastAsia="標楷體" w:hAnsi="Times New Roman" w:cs="Times New Roman"/>
          <w:bCs/>
          <w:color w:val="000000" w:themeColor="text1"/>
          <w:sz w:val="28"/>
          <w:szCs w:val="28"/>
        </w:rPr>
        <w:t>X</w:t>
      </w:r>
      <w:r w:rsidRPr="00A47D85">
        <w:rPr>
          <w:rFonts w:ascii="Times New Roman" w:eastAsia="標楷體" w:hAnsi="Times New Roman" w:cs="Times New Roman"/>
          <w:bCs/>
          <w:color w:val="000000" w:themeColor="text1"/>
          <w:sz w:val="28"/>
          <w:szCs w:val="28"/>
          <w:vertAlign w:val="subscript"/>
        </w:rPr>
        <w:t>2</w:t>
      </w:r>
      <w:r w:rsidRPr="00A47D85">
        <w:rPr>
          <w:rFonts w:ascii="Times New Roman" w:eastAsia="標楷體" w:hAnsi="Times New Roman"/>
          <w:color w:val="000000" w:themeColor="text1"/>
          <w:sz w:val="28"/>
          <w:szCs w:val="28"/>
        </w:rPr>
        <w:t>代表使用</w:t>
      </w:r>
      <w:r w:rsidRPr="00A47D85">
        <w:rPr>
          <w:rFonts w:ascii="Times New Roman" w:eastAsia="標楷體" w:hAnsi="Times New Roman" w:hint="eastAsia"/>
          <w:color w:val="000000" w:themeColor="text1"/>
          <w:sz w:val="28"/>
          <w:szCs w:val="28"/>
        </w:rPr>
        <w:t>傳統</w:t>
      </w:r>
      <w:ins w:id="276" w:author="user" w:date="2021-09-24T14:50:00Z">
        <w:r w:rsidR="000B5889">
          <w:rPr>
            <w:rFonts w:ascii="Times New Roman" w:eastAsia="標楷體" w:hAnsi="Times New Roman" w:hint="eastAsia"/>
            <w:color w:val="000000" w:themeColor="text1"/>
            <w:sz w:val="28"/>
            <w:szCs w:val="28"/>
          </w:rPr>
          <w:t>活動</w:t>
        </w:r>
      </w:ins>
      <w:r w:rsidRPr="00A47D85">
        <w:rPr>
          <w:rFonts w:ascii="Times New Roman" w:eastAsia="標楷體" w:hAnsi="Times New Roman" w:hint="eastAsia"/>
          <w:color w:val="000000" w:themeColor="text1"/>
          <w:sz w:val="28"/>
          <w:szCs w:val="28"/>
        </w:rPr>
        <w:t>教學於</w:t>
      </w:r>
      <w:ins w:id="277" w:author="user" w:date="2021-09-24T14:50:00Z">
        <w:r w:rsidR="000B5889">
          <w:rPr>
            <w:rFonts w:ascii="Times New Roman" w:eastAsia="標楷體" w:hAnsi="Times New Roman" w:hint="eastAsia"/>
            <w:color w:val="000000" w:themeColor="text1"/>
            <w:sz w:val="28"/>
            <w:szCs w:val="28"/>
          </w:rPr>
          <w:t>美感</w:t>
        </w:r>
      </w:ins>
      <w:ins w:id="278" w:author="user" w:date="2021-09-24T16:46:00Z">
        <w:r w:rsidR="00B00DC3" w:rsidRPr="00A47D85">
          <w:rPr>
            <w:rFonts w:ascii="Times New Roman" w:eastAsia="標楷體" w:hAnsi="Times New Roman"/>
            <w:color w:val="000000" w:themeColor="text1"/>
            <w:sz w:val="28"/>
            <w:szCs w:val="28"/>
          </w:rPr>
          <w:t>（</w:t>
        </w:r>
      </w:ins>
      <w:ins w:id="279" w:author="user" w:date="2021-09-24T14:50:00Z">
        <w:r w:rsidR="000B5889">
          <w:rPr>
            <w:rFonts w:ascii="Times New Roman" w:eastAsia="標楷體" w:hAnsi="Times New Roman" w:hint="eastAsia"/>
            <w:color w:val="000000" w:themeColor="text1"/>
            <w:sz w:val="28"/>
            <w:szCs w:val="28"/>
          </w:rPr>
          <w:t>視覺藝術</w:t>
        </w:r>
      </w:ins>
      <w:ins w:id="280" w:author="user" w:date="2021-09-24T16:46:00Z">
        <w:r w:rsidR="00B00DC3" w:rsidRPr="00A47D85">
          <w:rPr>
            <w:rFonts w:ascii="Times New Roman" w:eastAsia="標楷體" w:hAnsi="Times New Roman"/>
            <w:color w:val="000000" w:themeColor="text1"/>
            <w:sz w:val="28"/>
            <w:szCs w:val="28"/>
          </w:rPr>
          <w:t>）</w:t>
        </w:r>
      </w:ins>
      <w:del w:id="281" w:author="user" w:date="2021-09-24T14:50:00Z">
        <w:r w:rsidR="002650A8" w:rsidRPr="00A47D85" w:rsidDel="000B5889">
          <w:rPr>
            <w:rFonts w:ascii="標楷體" w:eastAsia="標楷體" w:hAnsi="標楷體" w:cs="標楷體" w:hint="eastAsia"/>
            <w:color w:val="000000" w:themeColor="text1"/>
            <w:sz w:val="28"/>
            <w:szCs w:val="28"/>
          </w:rPr>
          <w:delText>美感</w:delText>
        </w:r>
      </w:del>
      <w:r w:rsidRPr="00A47D85">
        <w:rPr>
          <w:rFonts w:ascii="Times New Roman" w:eastAsia="標楷體" w:hAnsi="Times New Roman" w:hint="eastAsia"/>
          <w:color w:val="000000" w:themeColor="text1"/>
          <w:sz w:val="28"/>
          <w:szCs w:val="28"/>
        </w:rPr>
        <w:t>活動課程</w:t>
      </w:r>
    </w:p>
    <w:p w14:paraId="6619DFB9" w14:textId="77777777" w:rsidR="00E703C5" w:rsidRPr="00A47D85" w:rsidRDefault="00E703C5" w:rsidP="00462874">
      <w:pPr>
        <w:adjustRightInd w:val="0"/>
        <w:snapToGrid w:val="0"/>
        <w:spacing w:line="360" w:lineRule="auto"/>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（六）</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8</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9</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10</w:t>
      </w:r>
      <w:r w:rsidRPr="00A47D85">
        <w:rPr>
          <w:rFonts w:ascii="Times New Roman" w:eastAsia="標楷體" w:hAnsi="Times New Roman"/>
          <w:color w:val="000000" w:themeColor="text1"/>
          <w:sz w:val="28"/>
          <w:szCs w:val="28"/>
        </w:rPr>
        <w:t>代表動作技能之（穩定性、操作性、移動性）後</w:t>
      </w:r>
    </w:p>
    <w:p w14:paraId="09A8B7C4" w14:textId="77777777" w:rsidR="00E703C5" w:rsidRPr="00A47D85" w:rsidRDefault="00E703C5" w:rsidP="00462874">
      <w:pPr>
        <w:adjustRightInd w:val="0"/>
        <w:snapToGrid w:val="0"/>
        <w:spacing w:line="360" w:lineRule="auto"/>
        <w:ind w:firstLineChars="300" w:firstLine="840"/>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lastRenderedPageBreak/>
        <w:t>測</w:t>
      </w:r>
    </w:p>
    <w:p w14:paraId="289EA1D6" w14:textId="77777777" w:rsidR="00E703C5" w:rsidRPr="00A47D85" w:rsidRDefault="00E703C5" w:rsidP="00462874">
      <w:pPr>
        <w:adjustRightInd w:val="0"/>
        <w:snapToGrid w:val="0"/>
        <w:spacing w:line="360" w:lineRule="auto"/>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（七）</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11</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12</w:t>
      </w:r>
      <w:r w:rsidRPr="00A47D85">
        <w:rPr>
          <w:rFonts w:ascii="Times New Roman" w:eastAsia="標楷體" w:hAnsi="Times New Roman" w:cs="Times New Roman"/>
          <w:bCs/>
          <w:color w:val="000000" w:themeColor="text1"/>
          <w:sz w:val="28"/>
          <w:szCs w:val="28"/>
        </w:rPr>
        <w:t>、</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13</w:t>
      </w:r>
      <w:r w:rsidRPr="00A47D85">
        <w:rPr>
          <w:rFonts w:ascii="Times New Roman" w:eastAsia="標楷體" w:hAnsi="Times New Roman"/>
          <w:color w:val="000000" w:themeColor="text1"/>
          <w:sz w:val="28"/>
          <w:szCs w:val="28"/>
        </w:rPr>
        <w:t>代表執行功能之（工作記憶、抑制控制、認知靈</w:t>
      </w:r>
    </w:p>
    <w:p w14:paraId="68B35B18" w14:textId="77777777" w:rsidR="00E703C5" w:rsidRPr="00A47D85" w:rsidRDefault="00E703C5" w:rsidP="00462874">
      <w:pPr>
        <w:adjustRightInd w:val="0"/>
        <w:snapToGrid w:val="0"/>
        <w:spacing w:line="360" w:lineRule="auto"/>
        <w:ind w:firstLineChars="300" w:firstLine="840"/>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活性）後測</w:t>
      </w:r>
    </w:p>
    <w:p w14:paraId="43BA8514" w14:textId="72523727" w:rsidR="00E703C5" w:rsidRPr="00A47D85" w:rsidRDefault="00E703C5" w:rsidP="00462874">
      <w:pPr>
        <w:adjustRightInd w:val="0"/>
        <w:snapToGrid w:val="0"/>
        <w:spacing w:line="360" w:lineRule="auto"/>
        <w:rPr>
          <w:rFonts w:ascii="標楷體" w:eastAsia="標楷體" w:hAnsi="標楷體"/>
          <w:color w:val="000000" w:themeColor="text1"/>
          <w:sz w:val="28"/>
          <w:szCs w:val="28"/>
        </w:rPr>
      </w:pPr>
      <w:r w:rsidRPr="00A47D85">
        <w:rPr>
          <w:rFonts w:ascii="Times New Roman" w:eastAsia="標楷體" w:hAnsi="Times New Roman"/>
          <w:color w:val="000000" w:themeColor="text1"/>
          <w:sz w:val="28"/>
          <w:szCs w:val="28"/>
        </w:rPr>
        <w:t>（八）</w:t>
      </w:r>
      <w:r w:rsidRPr="00A47D85">
        <w:rPr>
          <w:rFonts w:ascii="Times New Roman" w:eastAsia="標楷體" w:hAnsi="Times New Roman" w:cs="Times New Roman"/>
          <w:bCs/>
          <w:color w:val="000000" w:themeColor="text1"/>
          <w:sz w:val="28"/>
          <w:szCs w:val="28"/>
        </w:rPr>
        <w:t>O</w:t>
      </w:r>
      <w:r w:rsidRPr="00A47D85">
        <w:rPr>
          <w:rFonts w:ascii="Times New Roman" w:eastAsia="標楷體" w:hAnsi="Times New Roman" w:cs="Times New Roman"/>
          <w:bCs/>
          <w:color w:val="000000" w:themeColor="text1"/>
          <w:sz w:val="28"/>
          <w:szCs w:val="28"/>
          <w:vertAlign w:val="subscript"/>
        </w:rPr>
        <w:t>14</w:t>
      </w:r>
      <w:r w:rsidRPr="00A47D85">
        <w:rPr>
          <w:rFonts w:ascii="Times New Roman" w:eastAsia="標楷體" w:hAnsi="Times New Roman"/>
          <w:color w:val="000000" w:themeColor="text1"/>
          <w:sz w:val="28"/>
          <w:szCs w:val="28"/>
        </w:rPr>
        <w:t>代表</w:t>
      </w:r>
      <w:ins w:id="282" w:author="user" w:date="2021-09-24T14:48:00Z">
        <w:r w:rsidR="000B5889">
          <w:rPr>
            <w:rFonts w:ascii="Times New Roman" w:eastAsia="標楷體" w:hAnsi="Times New Roman" w:hint="eastAsia"/>
            <w:color w:val="000000" w:themeColor="text1"/>
            <w:sz w:val="28"/>
            <w:szCs w:val="28"/>
          </w:rPr>
          <w:t>美感</w:t>
        </w:r>
      </w:ins>
      <w:ins w:id="283" w:author="user" w:date="2021-09-24T16:46:00Z">
        <w:r w:rsidR="00B00DC3" w:rsidRPr="00A47D85">
          <w:rPr>
            <w:rFonts w:ascii="Times New Roman" w:eastAsia="標楷體" w:hAnsi="Times New Roman"/>
            <w:color w:val="000000" w:themeColor="text1"/>
            <w:sz w:val="28"/>
            <w:szCs w:val="28"/>
          </w:rPr>
          <w:t>（</w:t>
        </w:r>
      </w:ins>
      <w:ins w:id="284" w:author="user" w:date="2021-09-24T14:48:00Z">
        <w:r w:rsidR="000B5889">
          <w:rPr>
            <w:rFonts w:ascii="Times New Roman" w:eastAsia="標楷體" w:hAnsi="Times New Roman" w:hint="eastAsia"/>
            <w:color w:val="000000" w:themeColor="text1"/>
            <w:sz w:val="28"/>
            <w:szCs w:val="28"/>
          </w:rPr>
          <w:t>視覺藝術</w:t>
        </w:r>
      </w:ins>
      <w:ins w:id="285" w:author="user" w:date="2021-09-24T16:46:00Z">
        <w:r w:rsidR="00B00DC3" w:rsidRPr="00A47D85">
          <w:rPr>
            <w:rFonts w:ascii="Times New Roman" w:eastAsia="標楷體" w:hAnsi="Times New Roman"/>
            <w:color w:val="000000" w:themeColor="text1"/>
            <w:sz w:val="28"/>
            <w:szCs w:val="28"/>
          </w:rPr>
          <w:t>）</w:t>
        </w:r>
      </w:ins>
      <w:del w:id="286" w:author="user" w:date="2021-09-24T14:48:00Z">
        <w:r w:rsidR="00476267" w:rsidRPr="00A47D85" w:rsidDel="000B5889">
          <w:rPr>
            <w:rFonts w:ascii="Times New Roman" w:eastAsia="標楷體" w:hAnsi="Times New Roman" w:hint="eastAsia"/>
            <w:color w:val="000000" w:themeColor="text1"/>
            <w:sz w:val="28"/>
            <w:szCs w:val="28"/>
          </w:rPr>
          <w:delText>美感</w:delText>
        </w:r>
        <w:r w:rsidRPr="00A47D85" w:rsidDel="000B5889">
          <w:rPr>
            <w:rFonts w:ascii="Times New Roman" w:eastAsia="標楷體" w:hAnsi="Times New Roman"/>
            <w:color w:val="000000" w:themeColor="text1"/>
            <w:sz w:val="28"/>
            <w:szCs w:val="28"/>
          </w:rPr>
          <w:delText>學習</w:delText>
        </w:r>
      </w:del>
      <w:r w:rsidRPr="00A47D85">
        <w:rPr>
          <w:rFonts w:ascii="Times New Roman" w:eastAsia="標楷體" w:hAnsi="Times New Roman"/>
          <w:color w:val="000000" w:themeColor="text1"/>
          <w:sz w:val="28"/>
          <w:szCs w:val="28"/>
        </w:rPr>
        <w:t>後測</w:t>
      </w:r>
    </w:p>
    <w:p w14:paraId="4925824E" w14:textId="77777777" w:rsidR="00E703C5" w:rsidRPr="00A47D85" w:rsidRDefault="00E703C5" w:rsidP="00462874">
      <w:pPr>
        <w:pStyle w:val="21"/>
        <w:adjustRightInd w:val="0"/>
        <w:snapToGrid w:val="0"/>
        <w:spacing w:line="360" w:lineRule="auto"/>
        <w:ind w:firstLine="0"/>
        <w:rPr>
          <w:rFonts w:ascii="Times New Roman" w:hAnsi="Times New Roman"/>
          <w:color w:val="000000" w:themeColor="text1"/>
          <w:szCs w:val="28"/>
        </w:rPr>
      </w:pPr>
    </w:p>
    <w:p w14:paraId="3F04B843" w14:textId="77777777" w:rsidR="00E703C5" w:rsidRPr="00A47D85" w:rsidRDefault="00E703C5" w:rsidP="00462874">
      <w:pPr>
        <w:pStyle w:val="21"/>
        <w:adjustRightInd w:val="0"/>
        <w:snapToGrid w:val="0"/>
        <w:spacing w:line="360" w:lineRule="auto"/>
        <w:ind w:firstLine="0"/>
        <w:rPr>
          <w:rFonts w:ascii="Times New Roman" w:hAnsi="Times New Roman"/>
          <w:color w:val="000000" w:themeColor="text1"/>
          <w:szCs w:val="28"/>
        </w:rPr>
      </w:pPr>
      <w:r w:rsidRPr="00A47D85">
        <w:rPr>
          <w:rFonts w:ascii="Times New Roman" w:hAnsi="Times New Roman"/>
          <w:color w:val="000000" w:themeColor="text1"/>
          <w:szCs w:val="28"/>
        </w:rPr>
        <w:t>二、</w:t>
      </w:r>
      <w:r w:rsidRPr="00A47D85">
        <w:rPr>
          <w:rFonts w:ascii="Times New Roman" w:hAnsi="Times New Roman" w:hint="eastAsia"/>
          <w:color w:val="000000" w:themeColor="text1"/>
          <w:szCs w:val="28"/>
        </w:rPr>
        <w:t>實驗</w:t>
      </w:r>
      <w:r w:rsidRPr="00A47D85">
        <w:rPr>
          <w:rFonts w:ascii="Times New Roman" w:hAnsi="Times New Roman"/>
          <w:color w:val="000000" w:themeColor="text1"/>
          <w:szCs w:val="28"/>
        </w:rPr>
        <w:t>流程</w:t>
      </w:r>
      <w:r w:rsidRPr="00A47D85">
        <w:rPr>
          <w:rFonts w:ascii="Times New Roman" w:hAnsi="Times New Roman"/>
          <w:color w:val="000000" w:themeColor="text1"/>
          <w:szCs w:val="28"/>
        </w:rPr>
        <w:t xml:space="preserve"> </w:t>
      </w:r>
    </w:p>
    <w:p w14:paraId="7574D892" w14:textId="77777777" w:rsidR="00476267" w:rsidRPr="00A47D85" w:rsidRDefault="00476267"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hint="eastAsia"/>
          <w:color w:val="000000" w:themeColor="text1"/>
          <w:sz w:val="28"/>
          <w:szCs w:val="28"/>
        </w:rPr>
        <w:t>本研究實施步驟如下，流程如圖</w:t>
      </w:r>
      <w:r w:rsidRPr="00A47D85">
        <w:rPr>
          <w:rFonts w:ascii="Times New Roman" w:eastAsia="標楷體" w:hAnsi="Times New Roman"/>
          <w:color w:val="000000" w:themeColor="text1"/>
          <w:sz w:val="28"/>
          <w:szCs w:val="28"/>
        </w:rPr>
        <w:t>3-2</w:t>
      </w:r>
      <w:r w:rsidRPr="00A47D85">
        <w:rPr>
          <w:rFonts w:ascii="Times New Roman" w:eastAsia="標楷體" w:hAnsi="Times New Roman"/>
          <w:color w:val="000000" w:themeColor="text1"/>
          <w:sz w:val="28"/>
          <w:szCs w:val="28"/>
        </w:rPr>
        <w:t>所示：</w:t>
      </w:r>
    </w:p>
    <w:p w14:paraId="569E4114" w14:textId="44E5E447" w:rsidR="00E95645" w:rsidRPr="00E95645" w:rsidRDefault="00E95645" w:rsidP="00E95645">
      <w:pPr>
        <w:adjustRightInd w:val="0"/>
        <w:snapToGrid w:val="0"/>
        <w:spacing w:line="360" w:lineRule="auto"/>
        <w:ind w:leftChars="200" w:left="1320" w:hangingChars="300" w:hanging="840"/>
        <w:jc w:val="both"/>
        <w:rPr>
          <w:ins w:id="287" w:author="user" w:date="2021-09-24T14:41:00Z"/>
          <w:rFonts w:ascii="Times New Roman" w:eastAsia="標楷體" w:hAnsi="Times New Roman"/>
          <w:color w:val="000000" w:themeColor="text1"/>
          <w:sz w:val="28"/>
          <w:szCs w:val="28"/>
        </w:rPr>
      </w:pPr>
      <w:ins w:id="288" w:author="user" w:date="2021-09-24T14:41:00Z">
        <w:r w:rsidRPr="00E95645">
          <w:rPr>
            <w:rFonts w:ascii="Times New Roman" w:eastAsia="標楷體" w:hAnsi="Times New Roman"/>
            <w:color w:val="000000" w:themeColor="text1"/>
            <w:sz w:val="28"/>
            <w:szCs w:val="28"/>
          </w:rPr>
          <w:t>（一）</w:t>
        </w:r>
        <w:r w:rsidRPr="00E95645">
          <w:rPr>
            <w:rFonts w:ascii="Times New Roman" w:eastAsia="標楷體" w:hAnsi="Times New Roman" w:hint="eastAsia"/>
            <w:color w:val="000000" w:themeColor="text1"/>
            <w:sz w:val="28"/>
            <w:szCs w:val="28"/>
          </w:rPr>
          <w:t>研究對象</w:t>
        </w:r>
        <w:r w:rsidRPr="00E95645">
          <w:rPr>
            <w:rFonts w:ascii="Times New Roman" w:eastAsia="標楷體" w:hAnsi="Times New Roman"/>
            <w:color w:val="000000" w:themeColor="text1"/>
            <w:sz w:val="28"/>
            <w:szCs w:val="28"/>
          </w:rPr>
          <w:t>選取</w:t>
        </w:r>
        <w:r>
          <w:rPr>
            <w:rFonts w:ascii="Times New Roman" w:eastAsia="標楷體" w:hAnsi="Times New Roman" w:hint="eastAsia"/>
            <w:color w:val="000000" w:themeColor="text1"/>
            <w:sz w:val="28"/>
            <w:szCs w:val="28"/>
          </w:rPr>
          <w:t>台北市</w:t>
        </w:r>
        <w:r w:rsidRPr="00E95645">
          <w:rPr>
            <w:rFonts w:ascii="Times New Roman" w:eastAsia="標楷體" w:hAnsi="Times New Roman"/>
            <w:color w:val="000000" w:themeColor="text1"/>
            <w:sz w:val="28"/>
            <w:szCs w:val="28"/>
          </w:rPr>
          <w:t>幼兒園大班，共</w:t>
        </w:r>
        <w:r w:rsidRPr="00E95645">
          <w:rPr>
            <w:rFonts w:ascii="Times New Roman" w:eastAsia="標楷體" w:hAnsi="Times New Roman" w:cs="Times New Roman"/>
            <w:color w:val="000000" w:themeColor="text1"/>
            <w:sz w:val="28"/>
            <w:szCs w:val="28"/>
          </w:rPr>
          <w:t>6</w:t>
        </w:r>
      </w:ins>
      <w:ins w:id="289" w:author="user" w:date="2021-09-24T14:42:00Z">
        <w:r>
          <w:rPr>
            <w:rFonts w:ascii="Times New Roman" w:eastAsia="標楷體" w:hAnsi="Times New Roman" w:cs="Times New Roman" w:hint="eastAsia"/>
            <w:color w:val="000000" w:themeColor="text1"/>
            <w:sz w:val="28"/>
            <w:szCs w:val="28"/>
          </w:rPr>
          <w:t>0</w:t>
        </w:r>
      </w:ins>
      <w:ins w:id="290" w:author="user" w:date="2021-09-24T14:41:00Z">
        <w:r w:rsidRPr="00E95645">
          <w:rPr>
            <w:rFonts w:ascii="Times New Roman" w:eastAsia="標楷體" w:hAnsi="Times New Roman"/>
            <w:color w:val="000000" w:themeColor="text1"/>
            <w:sz w:val="28"/>
            <w:szCs w:val="28"/>
          </w:rPr>
          <w:t>位</w:t>
        </w:r>
      </w:ins>
      <w:ins w:id="291" w:author="user" w:date="2021-09-24T14:42:00Z">
        <w:r>
          <w:rPr>
            <w:rFonts w:ascii="Times New Roman" w:eastAsia="標楷體" w:hAnsi="Times New Roman" w:hint="eastAsia"/>
            <w:color w:val="000000" w:themeColor="text1"/>
            <w:sz w:val="28"/>
            <w:szCs w:val="28"/>
          </w:rPr>
          <w:t>幼兒</w:t>
        </w:r>
      </w:ins>
      <w:ins w:id="292" w:author="user" w:date="2021-09-24T14:41:00Z">
        <w:r w:rsidRPr="00E95645">
          <w:rPr>
            <w:rFonts w:ascii="Times New Roman" w:eastAsia="標楷體" w:hAnsi="Times New Roman"/>
            <w:color w:val="000000" w:themeColor="text1"/>
            <w:sz w:val="28"/>
            <w:szCs w:val="28"/>
          </w:rPr>
          <w:t>，實驗組</w:t>
        </w:r>
        <w:r w:rsidRPr="00E95645">
          <w:rPr>
            <w:rFonts w:ascii="Times New Roman" w:eastAsia="標楷體" w:hAnsi="Times New Roman" w:cs="Times New Roman"/>
            <w:color w:val="000000" w:themeColor="text1"/>
            <w:sz w:val="28"/>
            <w:szCs w:val="28"/>
          </w:rPr>
          <w:t>3</w:t>
        </w:r>
      </w:ins>
      <w:ins w:id="293" w:author="user" w:date="2021-09-24T14:42:00Z">
        <w:r>
          <w:rPr>
            <w:rFonts w:ascii="Times New Roman" w:eastAsia="標楷體" w:hAnsi="Times New Roman" w:cs="Times New Roman" w:hint="eastAsia"/>
            <w:color w:val="000000" w:themeColor="text1"/>
            <w:sz w:val="28"/>
            <w:szCs w:val="28"/>
          </w:rPr>
          <w:t>0</w:t>
        </w:r>
      </w:ins>
      <w:ins w:id="294" w:author="user" w:date="2021-09-24T14:41:00Z">
        <w:r w:rsidRPr="00E95645">
          <w:rPr>
            <w:rFonts w:ascii="Times New Roman" w:eastAsia="標楷體" w:hAnsi="Times New Roman"/>
            <w:color w:val="000000" w:themeColor="text1"/>
            <w:sz w:val="28"/>
            <w:szCs w:val="28"/>
          </w:rPr>
          <w:t>位</w:t>
        </w:r>
      </w:ins>
      <w:ins w:id="295" w:author="user" w:date="2021-09-24T14:42:00Z">
        <w:r>
          <w:rPr>
            <w:rFonts w:ascii="Times New Roman" w:eastAsia="標楷體" w:hAnsi="Times New Roman" w:hint="eastAsia"/>
            <w:color w:val="000000" w:themeColor="text1"/>
            <w:sz w:val="28"/>
            <w:szCs w:val="28"/>
          </w:rPr>
          <w:t>幼兒</w:t>
        </w:r>
      </w:ins>
      <w:ins w:id="296" w:author="user" w:date="2021-09-24T14:41:00Z">
        <w:r w:rsidRPr="00E95645">
          <w:rPr>
            <w:rFonts w:ascii="Times New Roman" w:eastAsia="標楷體" w:hAnsi="Times New Roman"/>
            <w:color w:val="000000" w:themeColor="text1"/>
            <w:sz w:val="28"/>
            <w:szCs w:val="28"/>
          </w:rPr>
          <w:t>，對照組</w:t>
        </w:r>
        <w:r w:rsidRPr="00E95645">
          <w:rPr>
            <w:rFonts w:ascii="Times New Roman" w:eastAsia="標楷體" w:hAnsi="Times New Roman" w:cs="Times New Roman"/>
            <w:color w:val="000000" w:themeColor="text1"/>
            <w:sz w:val="28"/>
          </w:rPr>
          <w:t>3</w:t>
        </w:r>
      </w:ins>
      <w:ins w:id="297" w:author="user" w:date="2021-09-24T14:42:00Z">
        <w:r>
          <w:rPr>
            <w:rFonts w:ascii="Times New Roman" w:eastAsia="標楷體" w:hAnsi="Times New Roman" w:cs="Times New Roman" w:hint="eastAsia"/>
            <w:color w:val="000000" w:themeColor="text1"/>
            <w:sz w:val="28"/>
          </w:rPr>
          <w:t>0</w:t>
        </w:r>
      </w:ins>
      <w:ins w:id="298" w:author="user" w:date="2021-09-24T14:41:00Z">
        <w:r w:rsidRPr="00E95645">
          <w:rPr>
            <w:rFonts w:ascii="Times New Roman" w:eastAsia="標楷體" w:hAnsi="Times New Roman"/>
            <w:color w:val="000000" w:themeColor="text1"/>
            <w:sz w:val="28"/>
            <w:szCs w:val="28"/>
          </w:rPr>
          <w:t>位</w:t>
        </w:r>
      </w:ins>
      <w:ins w:id="299" w:author="user" w:date="2021-09-24T14:42:00Z">
        <w:r>
          <w:rPr>
            <w:rFonts w:ascii="Times New Roman" w:eastAsia="標楷體" w:hAnsi="Times New Roman" w:hint="eastAsia"/>
            <w:color w:val="000000" w:themeColor="text1"/>
            <w:sz w:val="28"/>
            <w:szCs w:val="28"/>
          </w:rPr>
          <w:t>幼兒</w:t>
        </w:r>
      </w:ins>
      <w:ins w:id="300" w:author="user" w:date="2021-09-24T14:41:00Z">
        <w:r w:rsidRPr="00E95645">
          <w:rPr>
            <w:rFonts w:ascii="Times New Roman" w:eastAsia="標楷體" w:hAnsi="Times New Roman"/>
            <w:color w:val="000000" w:themeColor="text1"/>
            <w:sz w:val="28"/>
            <w:szCs w:val="28"/>
          </w:rPr>
          <w:t>。</w:t>
        </w:r>
      </w:ins>
    </w:p>
    <w:p w14:paraId="10338ADD" w14:textId="4A9E10E9" w:rsidR="00E95645" w:rsidRPr="00E95645" w:rsidRDefault="00E95645" w:rsidP="00E95645">
      <w:pPr>
        <w:adjustRightInd w:val="0"/>
        <w:snapToGrid w:val="0"/>
        <w:spacing w:line="360" w:lineRule="auto"/>
        <w:ind w:leftChars="200" w:left="1320" w:hangingChars="300" w:hanging="840"/>
        <w:jc w:val="both"/>
        <w:rPr>
          <w:ins w:id="301" w:author="user" w:date="2021-09-24T14:41:00Z"/>
          <w:rFonts w:ascii="Times New Roman" w:eastAsia="標楷體" w:hAnsi="Times New Roman"/>
          <w:color w:val="000000" w:themeColor="text1"/>
          <w:sz w:val="28"/>
          <w:szCs w:val="28"/>
        </w:rPr>
      </w:pPr>
      <w:ins w:id="302" w:author="user" w:date="2021-09-24T14:41:00Z">
        <w:r w:rsidRPr="00E95645">
          <w:rPr>
            <w:rFonts w:ascii="Times New Roman" w:eastAsia="標楷體" w:hAnsi="Times New Roman"/>
            <w:color w:val="000000" w:themeColor="text1"/>
            <w:sz w:val="28"/>
            <w:szCs w:val="28"/>
          </w:rPr>
          <w:t>（二）進行動作技能前測，分別為穩定性、移動性、操作性測驗共有</w:t>
        </w:r>
        <w:r w:rsidRPr="00E95645">
          <w:rPr>
            <w:rFonts w:ascii="Times New Roman" w:eastAsia="標楷體" w:hAnsi="Times New Roman" w:cs="Times New Roman"/>
            <w:color w:val="000000" w:themeColor="text1"/>
            <w:sz w:val="28"/>
            <w:szCs w:val="28"/>
          </w:rPr>
          <w:t>17</w:t>
        </w:r>
        <w:r w:rsidRPr="00E95645">
          <w:rPr>
            <w:rFonts w:ascii="Times New Roman" w:eastAsia="標楷體" w:hAnsi="Times New Roman"/>
            <w:color w:val="000000" w:themeColor="text1"/>
            <w:sz w:val="28"/>
            <w:szCs w:val="28"/>
          </w:rPr>
          <w:t>項，設置</w:t>
        </w:r>
        <w:r w:rsidRPr="00E95645">
          <w:rPr>
            <w:rFonts w:ascii="Times New Roman" w:eastAsia="標楷體" w:hAnsi="Times New Roman" w:cs="Times New Roman"/>
            <w:color w:val="000000" w:themeColor="text1"/>
            <w:sz w:val="28"/>
            <w:szCs w:val="28"/>
          </w:rPr>
          <w:t>4</w:t>
        </w:r>
        <w:r w:rsidRPr="00E95645">
          <w:rPr>
            <w:rFonts w:ascii="Times New Roman" w:eastAsia="標楷體" w:hAnsi="Times New Roman"/>
            <w:color w:val="000000" w:themeColor="text1"/>
            <w:sz w:val="28"/>
            <w:szCs w:val="28"/>
          </w:rPr>
          <w:t>個關卡，每關進行</w:t>
        </w:r>
        <w:r w:rsidRPr="00E95645">
          <w:rPr>
            <w:rFonts w:ascii="Times New Roman" w:eastAsia="標楷體" w:hAnsi="Times New Roman" w:cs="Times New Roman"/>
            <w:color w:val="000000" w:themeColor="text1"/>
            <w:sz w:val="28"/>
            <w:szCs w:val="28"/>
          </w:rPr>
          <w:t>4</w:t>
        </w:r>
        <w:r w:rsidRPr="00E95645">
          <w:rPr>
            <w:rFonts w:ascii="Times New Roman" w:eastAsia="標楷體" w:hAnsi="Times New Roman" w:cs="Times New Roman" w:hint="eastAsia"/>
            <w:color w:val="000000" w:themeColor="text1"/>
            <w:sz w:val="28"/>
            <w:szCs w:val="28"/>
          </w:rPr>
          <w:t>~</w:t>
        </w:r>
        <w:r w:rsidRPr="00E95645">
          <w:rPr>
            <w:rFonts w:ascii="Times New Roman" w:eastAsia="標楷體" w:hAnsi="Times New Roman" w:cs="Times New Roman"/>
            <w:color w:val="000000" w:themeColor="text1"/>
            <w:sz w:val="28"/>
            <w:szCs w:val="28"/>
          </w:rPr>
          <w:t>5</w:t>
        </w:r>
        <w:r w:rsidRPr="00E95645">
          <w:rPr>
            <w:rFonts w:ascii="Times New Roman" w:eastAsia="標楷體" w:hAnsi="Times New Roman"/>
            <w:color w:val="000000" w:themeColor="text1"/>
            <w:sz w:val="28"/>
            <w:szCs w:val="28"/>
          </w:rPr>
          <w:t>動作測驗，</w:t>
        </w:r>
        <w:r w:rsidRPr="00E95645">
          <w:rPr>
            <w:rFonts w:ascii="Times New Roman" w:eastAsia="標楷體" w:hAnsi="Times New Roman" w:hint="eastAsia"/>
            <w:color w:val="000000" w:themeColor="text1"/>
            <w:sz w:val="28"/>
            <w:szCs w:val="28"/>
          </w:rPr>
          <w:t>孩童</w:t>
        </w:r>
        <w:r w:rsidRPr="00E95645">
          <w:rPr>
            <w:rFonts w:ascii="Times New Roman" w:eastAsia="標楷體" w:hAnsi="Times New Roman"/>
            <w:color w:val="000000" w:themeColor="text1"/>
            <w:sz w:val="28"/>
            <w:szCs w:val="28"/>
          </w:rPr>
          <w:t>以大地遊戲方式進行，完成後接著繼續進行執行功能</w:t>
        </w:r>
      </w:ins>
      <w:ins w:id="303" w:author="ETLab" w:date="2021-09-27T12:49:00Z">
        <w:r w:rsidR="002D736E" w:rsidRPr="00A47D85">
          <w:rPr>
            <w:rFonts w:ascii="Times New Roman" w:eastAsia="標楷體" w:hAnsi="Times New Roman"/>
            <w:color w:val="000000" w:themeColor="text1"/>
            <w:sz w:val="28"/>
            <w:szCs w:val="28"/>
          </w:rPr>
          <w:t>（</w:t>
        </w:r>
        <w:r w:rsidR="002D736E" w:rsidRPr="00A47D85">
          <w:rPr>
            <w:rFonts w:ascii="Times New Roman" w:eastAsia="標楷體" w:hAnsi="Times New Roman" w:hint="eastAsia"/>
            <w:color w:val="000000" w:themeColor="text1"/>
            <w:sz w:val="28"/>
            <w:szCs w:val="28"/>
          </w:rPr>
          <w:t>工作記憶</w:t>
        </w:r>
        <w:r w:rsidR="002D736E" w:rsidRPr="00A47D85">
          <w:rPr>
            <w:rFonts w:ascii="Times New Roman" w:eastAsia="標楷體" w:hAnsi="Times New Roman"/>
            <w:color w:val="000000" w:themeColor="text1"/>
            <w:sz w:val="28"/>
            <w:szCs w:val="28"/>
          </w:rPr>
          <w:t>、</w:t>
        </w:r>
        <w:r w:rsidR="002D736E" w:rsidRPr="00A47D85">
          <w:rPr>
            <w:rFonts w:ascii="Times New Roman" w:eastAsia="標楷體" w:hAnsi="Times New Roman" w:hint="eastAsia"/>
            <w:color w:val="000000" w:themeColor="text1"/>
            <w:sz w:val="28"/>
            <w:szCs w:val="28"/>
          </w:rPr>
          <w:t>抑制控制、認知靈活性</w:t>
        </w:r>
        <w:r w:rsidR="002D736E" w:rsidRPr="00A47D85">
          <w:rPr>
            <w:rFonts w:ascii="Times New Roman" w:eastAsia="標楷體" w:hAnsi="Times New Roman"/>
            <w:color w:val="000000" w:themeColor="text1"/>
            <w:sz w:val="28"/>
            <w:szCs w:val="28"/>
          </w:rPr>
          <w:t>）</w:t>
        </w:r>
      </w:ins>
      <w:ins w:id="304" w:author="user" w:date="2021-09-24T14:41:00Z">
        <w:del w:id="305" w:author="ETLab" w:date="2021-09-27T12:49:00Z">
          <w:r w:rsidRPr="00E95645" w:rsidDel="002D736E">
            <w:rPr>
              <w:rFonts w:ascii="Times New Roman" w:eastAsia="標楷體" w:hAnsi="Times New Roman"/>
              <w:color w:val="000000" w:themeColor="text1"/>
              <w:sz w:val="28"/>
              <w:szCs w:val="28"/>
            </w:rPr>
            <w:delText>「工作記憶、抑制控制、認知靈活性」</w:delText>
          </w:r>
        </w:del>
        <w:r w:rsidRPr="00E95645">
          <w:rPr>
            <w:rFonts w:ascii="Times New Roman" w:eastAsia="標楷體" w:hAnsi="Times New Roman"/>
            <w:color w:val="000000" w:themeColor="text1"/>
            <w:sz w:val="28"/>
            <w:szCs w:val="28"/>
          </w:rPr>
          <w:t>及</w:t>
        </w:r>
      </w:ins>
      <w:bookmarkStart w:id="306" w:name="_Hlk83387273"/>
      <w:ins w:id="307" w:author="user" w:date="2021-09-24T14:45:00Z">
        <w:r w:rsidR="000B5889">
          <w:rPr>
            <w:rFonts w:ascii="Times New Roman" w:eastAsia="標楷體" w:hAnsi="Times New Roman" w:hint="eastAsia"/>
            <w:color w:val="000000" w:themeColor="text1"/>
            <w:sz w:val="28"/>
            <w:szCs w:val="28"/>
          </w:rPr>
          <w:t>美感</w:t>
        </w:r>
      </w:ins>
      <w:ins w:id="308" w:author="ETLab" w:date="2021-09-27T12:50:00Z">
        <w:r w:rsidR="002D736E" w:rsidRPr="00A47D85">
          <w:rPr>
            <w:rFonts w:ascii="Times New Roman" w:eastAsia="標楷體" w:hAnsi="Times New Roman"/>
            <w:color w:val="000000" w:themeColor="text1"/>
            <w:sz w:val="28"/>
            <w:szCs w:val="28"/>
          </w:rPr>
          <w:t>（</w:t>
        </w:r>
        <w:r w:rsidR="002D736E">
          <w:rPr>
            <w:rFonts w:ascii="Times New Roman" w:eastAsia="標楷體" w:hAnsi="Times New Roman" w:hint="eastAsia"/>
            <w:color w:val="000000" w:themeColor="text1"/>
            <w:sz w:val="28"/>
            <w:szCs w:val="28"/>
          </w:rPr>
          <w:t>視覺藝術</w:t>
        </w:r>
        <w:r w:rsidR="002D736E" w:rsidRPr="00A47D85">
          <w:rPr>
            <w:rFonts w:ascii="Times New Roman" w:eastAsia="標楷體" w:hAnsi="Times New Roman"/>
            <w:color w:val="000000" w:themeColor="text1"/>
            <w:sz w:val="28"/>
            <w:szCs w:val="28"/>
          </w:rPr>
          <w:t>）</w:t>
        </w:r>
      </w:ins>
      <w:ins w:id="309" w:author="user" w:date="2021-09-24T14:45:00Z">
        <w:del w:id="310" w:author="ETLab" w:date="2021-09-27T12:50:00Z">
          <w:r w:rsidR="000B5889" w:rsidRPr="00E95645" w:rsidDel="002D736E">
            <w:rPr>
              <w:rFonts w:ascii="Times New Roman" w:eastAsia="標楷體" w:hAnsi="Times New Roman"/>
              <w:color w:val="000000" w:themeColor="text1"/>
              <w:sz w:val="28"/>
              <w:szCs w:val="28"/>
            </w:rPr>
            <w:delText>「</w:delText>
          </w:r>
          <w:r w:rsidR="000B5889" w:rsidDel="002D736E">
            <w:rPr>
              <w:rFonts w:ascii="Times New Roman" w:eastAsia="標楷體" w:hAnsi="Times New Roman" w:hint="eastAsia"/>
              <w:color w:val="000000" w:themeColor="text1"/>
              <w:sz w:val="28"/>
              <w:szCs w:val="28"/>
            </w:rPr>
            <w:delText>視覺藝術</w:delText>
          </w:r>
          <w:r w:rsidR="000B5889" w:rsidRPr="00E95645" w:rsidDel="002D736E">
            <w:rPr>
              <w:rFonts w:ascii="Times New Roman" w:eastAsia="標楷體" w:hAnsi="Times New Roman"/>
              <w:color w:val="000000" w:themeColor="text1"/>
              <w:sz w:val="28"/>
              <w:szCs w:val="28"/>
            </w:rPr>
            <w:delText>」</w:delText>
          </w:r>
        </w:del>
        <w:bookmarkEnd w:id="306"/>
        <w:r w:rsidR="000B5889">
          <w:rPr>
            <w:rFonts w:ascii="Times New Roman" w:eastAsia="標楷體" w:hAnsi="Times New Roman" w:hint="eastAsia"/>
            <w:color w:val="000000" w:themeColor="text1"/>
            <w:sz w:val="28"/>
            <w:szCs w:val="28"/>
          </w:rPr>
          <w:t>前測</w:t>
        </w:r>
      </w:ins>
      <w:ins w:id="311" w:author="user" w:date="2021-09-24T14:41:00Z">
        <w:r w:rsidRPr="00E95645">
          <w:rPr>
            <w:rFonts w:ascii="Times New Roman" w:eastAsia="標楷體" w:hAnsi="Times New Roman"/>
            <w:color w:val="000000" w:themeColor="text1"/>
            <w:sz w:val="28"/>
            <w:szCs w:val="28"/>
          </w:rPr>
          <w:t>，共</w:t>
        </w:r>
        <w:r w:rsidRPr="00E95645">
          <w:rPr>
            <w:rFonts w:ascii="Times New Roman" w:eastAsia="標楷體" w:hAnsi="Times New Roman" w:cs="Times New Roman"/>
            <w:color w:val="000000" w:themeColor="text1"/>
            <w:sz w:val="28"/>
            <w:szCs w:val="28"/>
          </w:rPr>
          <w:t>360</w:t>
        </w:r>
        <w:r w:rsidRPr="00E95645">
          <w:rPr>
            <w:rFonts w:ascii="Times New Roman" w:eastAsia="標楷體" w:hAnsi="Times New Roman"/>
            <w:color w:val="000000" w:themeColor="text1"/>
            <w:sz w:val="28"/>
            <w:szCs w:val="28"/>
          </w:rPr>
          <w:t>分鐘。</w:t>
        </w:r>
      </w:ins>
    </w:p>
    <w:p w14:paraId="2462F7A9" w14:textId="692093DB" w:rsidR="00E95645" w:rsidRPr="00E95645" w:rsidRDefault="00E95645" w:rsidP="00E95645">
      <w:pPr>
        <w:adjustRightInd w:val="0"/>
        <w:snapToGrid w:val="0"/>
        <w:spacing w:line="360" w:lineRule="auto"/>
        <w:ind w:leftChars="200" w:left="1320" w:hangingChars="300" w:hanging="840"/>
        <w:jc w:val="both"/>
        <w:rPr>
          <w:ins w:id="312" w:author="user" w:date="2021-09-24T14:41:00Z"/>
          <w:rFonts w:ascii="Times New Roman" w:eastAsia="標楷體" w:hAnsi="Times New Roman"/>
          <w:color w:val="000000" w:themeColor="text1"/>
          <w:sz w:val="28"/>
          <w:szCs w:val="28"/>
        </w:rPr>
      </w:pPr>
      <w:ins w:id="313" w:author="user" w:date="2021-09-24T14:41:00Z">
        <w:r w:rsidRPr="00E95645">
          <w:rPr>
            <w:rFonts w:ascii="Times New Roman" w:eastAsia="標楷體" w:hAnsi="Times New Roman"/>
            <w:color w:val="000000" w:themeColor="text1"/>
            <w:sz w:val="28"/>
            <w:szCs w:val="28"/>
          </w:rPr>
          <w:t>（三）實驗組（</w:t>
        </w:r>
        <w:r w:rsidRPr="00E95645">
          <w:rPr>
            <w:rFonts w:ascii="Times New Roman" w:eastAsia="標楷體" w:hAnsi="Times New Roman" w:cs="Times New Roman"/>
            <w:color w:val="000000" w:themeColor="text1"/>
            <w:sz w:val="28"/>
            <w:szCs w:val="28"/>
          </w:rPr>
          <w:t>X</w:t>
        </w:r>
        <w:r w:rsidRPr="00E95645">
          <w:rPr>
            <w:rFonts w:ascii="Times New Roman" w:eastAsia="標楷體" w:hAnsi="Times New Roman" w:cs="Times New Roman"/>
            <w:color w:val="000000" w:themeColor="text1"/>
            <w:sz w:val="28"/>
            <w:szCs w:val="28"/>
            <w:vertAlign w:val="subscript"/>
          </w:rPr>
          <w:t>1</w:t>
        </w:r>
        <w:r w:rsidRPr="00E95645">
          <w:rPr>
            <w:rFonts w:ascii="Times New Roman" w:eastAsia="標楷體" w:hAnsi="Times New Roman"/>
            <w:color w:val="000000" w:themeColor="text1"/>
            <w:sz w:val="28"/>
            <w:szCs w:val="28"/>
          </w:rPr>
          <w:t>）進行體感互動遊戲教學課程，每週</w:t>
        </w:r>
        <w:r w:rsidRPr="00E95645">
          <w:rPr>
            <w:rFonts w:ascii="Times New Roman" w:eastAsia="標楷體" w:hAnsi="Times New Roman" w:hint="eastAsia"/>
            <w:color w:val="000000" w:themeColor="text1"/>
            <w:sz w:val="28"/>
            <w:szCs w:val="28"/>
          </w:rPr>
          <w:t>二</w:t>
        </w:r>
        <w:r w:rsidRPr="00E95645">
          <w:rPr>
            <w:rFonts w:ascii="Times New Roman" w:eastAsia="標楷體" w:hAnsi="Times New Roman"/>
            <w:color w:val="000000" w:themeColor="text1"/>
            <w:sz w:val="28"/>
            <w:szCs w:val="28"/>
          </w:rPr>
          <w:t>堂，一</w:t>
        </w:r>
        <w:r w:rsidRPr="00E95645">
          <w:rPr>
            <w:rFonts w:ascii="Times New Roman" w:eastAsia="標楷體" w:hAnsi="Times New Roman"/>
            <w:color w:val="000000" w:themeColor="text1"/>
            <w:sz w:val="28"/>
            <w:szCs w:val="28"/>
          </w:rPr>
          <w:t xml:space="preserve"> </w:t>
        </w:r>
        <w:r w:rsidRPr="00E95645">
          <w:rPr>
            <w:rFonts w:ascii="Times New Roman" w:eastAsia="標楷體" w:hAnsi="Times New Roman"/>
            <w:color w:val="000000" w:themeColor="text1"/>
            <w:sz w:val="28"/>
            <w:szCs w:val="28"/>
          </w:rPr>
          <w:t>堂</w:t>
        </w:r>
        <w:r w:rsidRPr="00E95645">
          <w:rPr>
            <w:rFonts w:ascii="Times New Roman" w:eastAsia="標楷體" w:hAnsi="Times New Roman" w:cs="Times New Roman"/>
            <w:color w:val="000000" w:themeColor="text1"/>
            <w:sz w:val="28"/>
            <w:szCs w:val="28"/>
          </w:rPr>
          <w:t>30</w:t>
        </w:r>
        <w:r w:rsidRPr="00E95645">
          <w:rPr>
            <w:rFonts w:ascii="Times New Roman" w:eastAsia="標楷體" w:hAnsi="Times New Roman"/>
            <w:color w:val="000000" w:themeColor="text1"/>
            <w:sz w:val="28"/>
            <w:szCs w:val="28"/>
          </w:rPr>
          <w:t>分鐘，共三週六堂課，在遊戲開始前，教學者先教導</w:t>
        </w:r>
      </w:ins>
      <w:ins w:id="314" w:author="user" w:date="2021-09-24T14:47:00Z">
        <w:r w:rsidR="000B5889" w:rsidRPr="000B5889">
          <w:rPr>
            <w:rFonts w:ascii="Times New Roman" w:eastAsia="標楷體" w:hAnsi="Times New Roman" w:hint="eastAsia"/>
            <w:color w:val="000000" w:themeColor="text1"/>
            <w:sz w:val="28"/>
            <w:szCs w:val="28"/>
          </w:rPr>
          <w:t>美感</w:t>
        </w:r>
      </w:ins>
      <w:ins w:id="315" w:author="ETLab" w:date="2021-09-27T12:50:00Z">
        <w:r w:rsidR="002D736E" w:rsidRPr="00A47D85">
          <w:rPr>
            <w:rFonts w:ascii="Times New Roman" w:eastAsia="標楷體" w:hAnsi="Times New Roman"/>
            <w:color w:val="000000" w:themeColor="text1"/>
            <w:sz w:val="28"/>
            <w:szCs w:val="28"/>
          </w:rPr>
          <w:t>（</w:t>
        </w:r>
        <w:r w:rsidR="002D736E">
          <w:rPr>
            <w:rFonts w:ascii="Times New Roman" w:eastAsia="標楷體" w:hAnsi="Times New Roman" w:hint="eastAsia"/>
            <w:color w:val="000000" w:themeColor="text1"/>
            <w:sz w:val="28"/>
            <w:szCs w:val="28"/>
          </w:rPr>
          <w:t>視覺藝術</w:t>
        </w:r>
        <w:r w:rsidR="002D736E" w:rsidRPr="00A47D85">
          <w:rPr>
            <w:rFonts w:ascii="Times New Roman" w:eastAsia="標楷體" w:hAnsi="Times New Roman"/>
            <w:color w:val="000000" w:themeColor="text1"/>
            <w:sz w:val="28"/>
            <w:szCs w:val="28"/>
          </w:rPr>
          <w:t>）</w:t>
        </w:r>
      </w:ins>
      <w:ins w:id="316" w:author="user" w:date="2021-09-24T14:47:00Z">
        <w:del w:id="317" w:author="ETLab" w:date="2021-09-27T12:50:00Z">
          <w:r w:rsidR="000B5889" w:rsidRPr="000B5889" w:rsidDel="002D736E">
            <w:rPr>
              <w:rFonts w:ascii="Times New Roman" w:eastAsia="標楷體" w:hAnsi="Times New Roman" w:hint="eastAsia"/>
              <w:color w:val="000000" w:themeColor="text1"/>
              <w:sz w:val="28"/>
              <w:szCs w:val="28"/>
            </w:rPr>
            <w:delText>「視覺藝術」</w:delText>
          </w:r>
        </w:del>
      </w:ins>
      <w:ins w:id="318" w:author="user" w:date="2021-09-24T14:41:00Z">
        <w:r w:rsidRPr="00E95645">
          <w:rPr>
            <w:rFonts w:ascii="Times New Roman" w:eastAsia="標楷體" w:hAnsi="Times New Roman"/>
            <w:color w:val="000000" w:themeColor="text1"/>
            <w:sz w:val="28"/>
            <w:szCs w:val="28"/>
          </w:rPr>
          <w:t>知識概念，並說明遊戲及示範，接著</w:t>
        </w:r>
        <w:r w:rsidRPr="00E95645">
          <w:rPr>
            <w:rFonts w:ascii="Times New Roman" w:eastAsia="標楷體" w:hAnsi="Times New Roman" w:hint="eastAsia"/>
            <w:color w:val="000000" w:themeColor="text1"/>
            <w:sz w:val="28"/>
            <w:szCs w:val="28"/>
          </w:rPr>
          <w:t>每班</w:t>
        </w:r>
        <w:r w:rsidRPr="00E95645">
          <w:rPr>
            <w:rFonts w:ascii="Times New Roman" w:eastAsia="標楷體" w:hAnsi="Times New Roman"/>
            <w:color w:val="000000" w:themeColor="text1"/>
            <w:sz w:val="28"/>
            <w:szCs w:val="28"/>
          </w:rPr>
          <w:t>孩童分為</w:t>
        </w:r>
        <w:r w:rsidRPr="00E95645">
          <w:rPr>
            <w:rFonts w:ascii="Times New Roman" w:eastAsia="標楷體" w:hAnsi="Times New Roman" w:cs="Times New Roman"/>
            <w:color w:val="000000" w:themeColor="text1"/>
            <w:sz w:val="28"/>
            <w:szCs w:val="28"/>
          </w:rPr>
          <w:t>3</w:t>
        </w:r>
        <w:r w:rsidRPr="00E95645">
          <w:rPr>
            <w:rFonts w:ascii="Times New Roman" w:eastAsia="標楷體" w:hAnsi="Times New Roman"/>
            <w:color w:val="000000" w:themeColor="text1"/>
            <w:sz w:val="28"/>
            <w:szCs w:val="28"/>
          </w:rPr>
          <w:t>組，輪流操作體感互動遊戲。</w:t>
        </w:r>
      </w:ins>
    </w:p>
    <w:p w14:paraId="03C3CACA" w14:textId="0B3A4AAA" w:rsidR="00E95645" w:rsidRPr="00E95645" w:rsidRDefault="00E95645" w:rsidP="00E95645">
      <w:pPr>
        <w:adjustRightInd w:val="0"/>
        <w:snapToGrid w:val="0"/>
        <w:spacing w:line="360" w:lineRule="auto"/>
        <w:ind w:leftChars="200" w:left="1320" w:hangingChars="300" w:hanging="840"/>
        <w:jc w:val="both"/>
        <w:rPr>
          <w:ins w:id="319" w:author="user" w:date="2021-09-24T14:41:00Z"/>
          <w:rFonts w:ascii="Times New Roman" w:eastAsia="標楷體" w:hAnsi="Times New Roman"/>
          <w:color w:val="000000" w:themeColor="text1"/>
          <w:sz w:val="28"/>
          <w:szCs w:val="28"/>
        </w:rPr>
      </w:pPr>
      <w:ins w:id="320" w:author="user" w:date="2021-09-24T14:41:00Z">
        <w:r w:rsidRPr="00E95645">
          <w:rPr>
            <w:rFonts w:ascii="Times New Roman" w:eastAsia="標楷體" w:hAnsi="Times New Roman"/>
            <w:color w:val="000000" w:themeColor="text1"/>
            <w:sz w:val="28"/>
            <w:szCs w:val="28"/>
          </w:rPr>
          <w:t>（四）對照組（</w:t>
        </w:r>
        <w:r w:rsidRPr="00E95645">
          <w:rPr>
            <w:rFonts w:ascii="Times New Roman" w:eastAsia="標楷體" w:hAnsi="Times New Roman" w:cs="Times New Roman"/>
            <w:color w:val="000000" w:themeColor="text1"/>
            <w:sz w:val="28"/>
            <w:szCs w:val="28"/>
          </w:rPr>
          <w:t>X</w:t>
        </w:r>
        <w:r w:rsidRPr="00E95645">
          <w:rPr>
            <w:rFonts w:ascii="Times New Roman" w:eastAsia="標楷體" w:hAnsi="Times New Roman" w:cs="Times New Roman"/>
            <w:color w:val="000000" w:themeColor="text1"/>
            <w:sz w:val="28"/>
            <w:szCs w:val="28"/>
            <w:vertAlign w:val="subscript"/>
          </w:rPr>
          <w:t>2</w:t>
        </w:r>
        <w:r w:rsidRPr="00E95645">
          <w:rPr>
            <w:rFonts w:ascii="Times New Roman" w:eastAsia="標楷體" w:hAnsi="Times New Roman"/>
            <w:color w:val="000000" w:themeColor="text1"/>
            <w:sz w:val="28"/>
            <w:szCs w:val="28"/>
          </w:rPr>
          <w:t>）進行</w:t>
        </w:r>
        <w:r w:rsidRPr="00E95645">
          <w:rPr>
            <w:rFonts w:ascii="Times New Roman" w:eastAsia="標楷體" w:hAnsi="Times New Roman" w:hint="eastAsia"/>
            <w:color w:val="000000" w:themeColor="text1"/>
            <w:sz w:val="28"/>
            <w:szCs w:val="28"/>
          </w:rPr>
          <w:t>傳統教學於數學活動</w:t>
        </w:r>
        <w:r w:rsidRPr="00E95645">
          <w:rPr>
            <w:rFonts w:ascii="Times New Roman" w:eastAsia="標楷體" w:hAnsi="Times New Roman"/>
            <w:color w:val="000000" w:themeColor="text1"/>
            <w:sz w:val="28"/>
            <w:szCs w:val="28"/>
          </w:rPr>
          <w:t>課程，每週</w:t>
        </w:r>
        <w:r w:rsidRPr="00E95645">
          <w:rPr>
            <w:rFonts w:ascii="Times New Roman" w:eastAsia="標楷體" w:hAnsi="Times New Roman" w:hint="eastAsia"/>
            <w:color w:val="000000" w:themeColor="text1"/>
            <w:sz w:val="28"/>
            <w:szCs w:val="28"/>
          </w:rPr>
          <w:t>二</w:t>
        </w:r>
        <w:r w:rsidRPr="00E95645">
          <w:rPr>
            <w:rFonts w:ascii="Times New Roman" w:eastAsia="標楷體" w:hAnsi="Times New Roman"/>
            <w:color w:val="000000" w:themeColor="text1"/>
            <w:sz w:val="28"/>
            <w:szCs w:val="28"/>
          </w:rPr>
          <w:t>堂，一堂</w:t>
        </w:r>
        <w:r w:rsidRPr="00E95645">
          <w:rPr>
            <w:rFonts w:ascii="Times New Roman" w:eastAsia="標楷體" w:hAnsi="Times New Roman" w:cs="Times New Roman" w:hint="eastAsia"/>
            <w:color w:val="000000" w:themeColor="text1"/>
            <w:sz w:val="28"/>
            <w:szCs w:val="28"/>
          </w:rPr>
          <w:t>3</w:t>
        </w:r>
        <w:r w:rsidRPr="00E95645">
          <w:rPr>
            <w:rFonts w:ascii="Times New Roman" w:eastAsia="標楷體" w:hAnsi="Times New Roman" w:cs="Times New Roman"/>
            <w:color w:val="000000" w:themeColor="text1"/>
            <w:sz w:val="28"/>
            <w:szCs w:val="28"/>
          </w:rPr>
          <w:t xml:space="preserve">0 </w:t>
        </w:r>
        <w:r w:rsidRPr="00E95645">
          <w:rPr>
            <w:rFonts w:ascii="Times New Roman" w:eastAsia="標楷體" w:hAnsi="Times New Roman"/>
            <w:color w:val="000000" w:themeColor="text1"/>
            <w:sz w:val="28"/>
            <w:szCs w:val="28"/>
          </w:rPr>
          <w:t>分鐘，共三週六堂課，在活動開始前，教學者先教導</w:t>
        </w:r>
      </w:ins>
      <w:ins w:id="321" w:author="user" w:date="2021-09-24T14:48:00Z">
        <w:r w:rsidR="000B5889" w:rsidRPr="000B5889">
          <w:rPr>
            <w:rFonts w:ascii="Times New Roman" w:eastAsia="標楷體" w:hAnsi="Times New Roman" w:hint="eastAsia"/>
            <w:color w:val="000000" w:themeColor="text1"/>
            <w:sz w:val="28"/>
            <w:szCs w:val="28"/>
          </w:rPr>
          <w:t>美感</w:t>
        </w:r>
      </w:ins>
      <w:ins w:id="322" w:author="ETLab" w:date="2021-09-27T12:50:00Z">
        <w:r w:rsidR="002D736E" w:rsidRPr="00A47D85">
          <w:rPr>
            <w:rFonts w:ascii="Times New Roman" w:eastAsia="標楷體" w:hAnsi="Times New Roman"/>
            <w:color w:val="000000" w:themeColor="text1"/>
            <w:sz w:val="28"/>
            <w:szCs w:val="28"/>
          </w:rPr>
          <w:t>（</w:t>
        </w:r>
        <w:r w:rsidR="002D736E">
          <w:rPr>
            <w:rFonts w:ascii="Times New Roman" w:eastAsia="標楷體" w:hAnsi="Times New Roman" w:hint="eastAsia"/>
            <w:color w:val="000000" w:themeColor="text1"/>
            <w:sz w:val="28"/>
            <w:szCs w:val="28"/>
          </w:rPr>
          <w:t>視覺藝術</w:t>
        </w:r>
        <w:r w:rsidR="002D736E" w:rsidRPr="00A47D85">
          <w:rPr>
            <w:rFonts w:ascii="Times New Roman" w:eastAsia="標楷體" w:hAnsi="Times New Roman"/>
            <w:color w:val="000000" w:themeColor="text1"/>
            <w:sz w:val="28"/>
            <w:szCs w:val="28"/>
          </w:rPr>
          <w:t>）</w:t>
        </w:r>
      </w:ins>
      <w:ins w:id="323" w:author="user" w:date="2021-09-24T14:48:00Z">
        <w:del w:id="324" w:author="ETLab" w:date="2021-09-27T12:50:00Z">
          <w:r w:rsidR="000B5889" w:rsidRPr="000B5889" w:rsidDel="002D736E">
            <w:rPr>
              <w:rFonts w:ascii="Times New Roman" w:eastAsia="標楷體" w:hAnsi="Times New Roman" w:hint="eastAsia"/>
              <w:color w:val="000000" w:themeColor="text1"/>
              <w:sz w:val="28"/>
              <w:szCs w:val="28"/>
            </w:rPr>
            <w:delText>「視覺藝術」</w:delText>
          </w:r>
        </w:del>
        <w:r w:rsidR="000B5889" w:rsidRPr="00E95645">
          <w:rPr>
            <w:rFonts w:ascii="Times New Roman" w:eastAsia="標楷體" w:hAnsi="Times New Roman"/>
            <w:color w:val="000000" w:themeColor="text1"/>
            <w:sz w:val="28"/>
            <w:szCs w:val="28"/>
          </w:rPr>
          <w:t>知識概念</w:t>
        </w:r>
      </w:ins>
      <w:ins w:id="325" w:author="user" w:date="2021-09-24T14:41:00Z">
        <w:r w:rsidRPr="00E95645">
          <w:rPr>
            <w:rFonts w:ascii="Times New Roman" w:eastAsia="標楷體" w:hAnsi="Times New Roman"/>
            <w:color w:val="000000" w:themeColor="text1"/>
            <w:sz w:val="28"/>
            <w:szCs w:val="28"/>
          </w:rPr>
          <w:t>，並在每個教學活動仔細說明及示範，視情況會將</w:t>
        </w:r>
        <w:r w:rsidRPr="00E95645">
          <w:rPr>
            <w:rFonts w:ascii="Times New Roman" w:eastAsia="標楷體" w:hAnsi="Times New Roman" w:hint="eastAsia"/>
            <w:color w:val="000000" w:themeColor="text1"/>
            <w:sz w:val="28"/>
            <w:szCs w:val="28"/>
          </w:rPr>
          <w:t>每班</w:t>
        </w:r>
        <w:r w:rsidRPr="00E95645">
          <w:rPr>
            <w:rFonts w:ascii="Times New Roman" w:eastAsia="標楷體" w:hAnsi="Times New Roman"/>
            <w:color w:val="000000" w:themeColor="text1"/>
            <w:sz w:val="28"/>
            <w:szCs w:val="28"/>
          </w:rPr>
          <w:t>孩童分為</w:t>
        </w:r>
        <w:r w:rsidRPr="00E95645">
          <w:rPr>
            <w:rFonts w:ascii="Times New Roman" w:eastAsia="標楷體" w:hAnsi="Times New Roman" w:cs="Times New Roman"/>
            <w:color w:val="000000" w:themeColor="text1"/>
            <w:sz w:val="28"/>
            <w:szCs w:val="28"/>
          </w:rPr>
          <w:t>2</w:t>
        </w:r>
        <w:r w:rsidRPr="00E95645">
          <w:rPr>
            <w:rFonts w:ascii="Times New Roman" w:eastAsia="標楷體" w:hAnsi="Times New Roman"/>
            <w:color w:val="000000" w:themeColor="text1"/>
            <w:sz w:val="28"/>
            <w:szCs w:val="28"/>
          </w:rPr>
          <w:t>組，進行比賽增進孩童參與度和動機。</w:t>
        </w:r>
      </w:ins>
    </w:p>
    <w:p w14:paraId="09476A4C" w14:textId="3EB40032" w:rsidR="00E95645" w:rsidRPr="00E95645" w:rsidRDefault="00E95645" w:rsidP="00E95645">
      <w:pPr>
        <w:adjustRightInd w:val="0"/>
        <w:snapToGrid w:val="0"/>
        <w:spacing w:line="360" w:lineRule="auto"/>
        <w:ind w:leftChars="200" w:left="1320" w:hangingChars="300" w:hanging="840"/>
        <w:jc w:val="both"/>
        <w:rPr>
          <w:ins w:id="326" w:author="user" w:date="2021-09-24T14:41:00Z"/>
          <w:rFonts w:ascii="Times New Roman" w:eastAsia="標楷體" w:hAnsi="Times New Roman"/>
          <w:color w:val="000000" w:themeColor="text1"/>
          <w:sz w:val="28"/>
          <w:szCs w:val="28"/>
        </w:rPr>
      </w:pPr>
      <w:ins w:id="327" w:author="user" w:date="2021-09-24T14:41:00Z">
        <w:r w:rsidRPr="00E95645">
          <w:rPr>
            <w:rFonts w:ascii="Times New Roman" w:eastAsia="標楷體" w:hAnsi="Times New Roman"/>
            <w:color w:val="000000" w:themeColor="text1"/>
            <w:sz w:val="28"/>
            <w:szCs w:val="28"/>
          </w:rPr>
          <w:t>（五）進行動作技能後測，分別為穩定性、移動性、操作性測驗共有</w:t>
        </w:r>
        <w:r w:rsidRPr="00E95645">
          <w:rPr>
            <w:rFonts w:ascii="Times New Roman" w:eastAsia="標楷體" w:hAnsi="Times New Roman" w:cs="Times New Roman"/>
            <w:color w:val="000000" w:themeColor="text1"/>
            <w:sz w:val="28"/>
            <w:szCs w:val="28"/>
          </w:rPr>
          <w:t>17</w:t>
        </w:r>
        <w:r w:rsidRPr="00E95645">
          <w:rPr>
            <w:rFonts w:ascii="Times New Roman" w:eastAsia="標楷體" w:hAnsi="Times New Roman"/>
            <w:color w:val="000000" w:themeColor="text1"/>
            <w:sz w:val="28"/>
            <w:szCs w:val="28"/>
          </w:rPr>
          <w:t>項，設置</w:t>
        </w:r>
        <w:r w:rsidRPr="00E95645">
          <w:rPr>
            <w:rFonts w:ascii="Times New Roman" w:eastAsia="標楷體" w:hAnsi="Times New Roman" w:cs="Times New Roman"/>
            <w:color w:val="000000" w:themeColor="text1"/>
            <w:sz w:val="28"/>
            <w:szCs w:val="28"/>
          </w:rPr>
          <w:t>8</w:t>
        </w:r>
        <w:r w:rsidRPr="00E95645">
          <w:rPr>
            <w:rFonts w:ascii="Times New Roman" w:eastAsia="標楷體" w:hAnsi="Times New Roman"/>
            <w:color w:val="000000" w:themeColor="text1"/>
            <w:sz w:val="28"/>
            <w:szCs w:val="28"/>
          </w:rPr>
          <w:t>個關卡，每關進行</w:t>
        </w:r>
        <w:r w:rsidRPr="00E95645">
          <w:rPr>
            <w:rFonts w:ascii="Times New Roman" w:eastAsia="標楷體" w:hAnsi="Times New Roman" w:cs="Times New Roman"/>
            <w:color w:val="000000" w:themeColor="text1"/>
            <w:sz w:val="28"/>
            <w:szCs w:val="28"/>
          </w:rPr>
          <w:t>2~3</w:t>
        </w:r>
        <w:r w:rsidRPr="00E95645">
          <w:rPr>
            <w:rFonts w:ascii="Times New Roman" w:eastAsia="標楷體" w:hAnsi="Times New Roman"/>
            <w:color w:val="000000" w:themeColor="text1"/>
            <w:sz w:val="28"/>
            <w:szCs w:val="28"/>
          </w:rPr>
          <w:t>動作測驗，小</w:t>
        </w:r>
        <w:r w:rsidRPr="00E95645">
          <w:rPr>
            <w:rFonts w:ascii="Times New Roman" w:eastAsia="標楷體" w:hAnsi="Times New Roman"/>
            <w:color w:val="000000" w:themeColor="text1"/>
            <w:sz w:val="28"/>
            <w:szCs w:val="28"/>
          </w:rPr>
          <w:lastRenderedPageBreak/>
          <w:t>朋友以大地遊戲方式進行，時間為</w:t>
        </w:r>
        <w:r w:rsidRPr="00E95645">
          <w:rPr>
            <w:rFonts w:ascii="Times New Roman" w:eastAsia="標楷體" w:hAnsi="Times New Roman" w:cs="Times New Roman"/>
            <w:color w:val="000000" w:themeColor="text1"/>
            <w:sz w:val="28"/>
            <w:szCs w:val="28"/>
          </w:rPr>
          <w:t>30</w:t>
        </w:r>
        <w:r w:rsidRPr="00E95645">
          <w:rPr>
            <w:rFonts w:ascii="Times New Roman" w:eastAsia="標楷體" w:hAnsi="Times New Roman"/>
            <w:color w:val="000000" w:themeColor="text1"/>
            <w:sz w:val="28"/>
            <w:szCs w:val="28"/>
          </w:rPr>
          <w:t>分鐘，完成後接著繼續進行執行功能</w:t>
        </w:r>
      </w:ins>
      <w:ins w:id="328" w:author="ETLab" w:date="2021-09-27T12:50:00Z">
        <w:r w:rsidR="002D736E" w:rsidRPr="00A47D85">
          <w:rPr>
            <w:rFonts w:ascii="Times New Roman" w:eastAsia="標楷體" w:hAnsi="Times New Roman"/>
            <w:color w:val="000000" w:themeColor="text1"/>
            <w:sz w:val="28"/>
            <w:szCs w:val="28"/>
          </w:rPr>
          <w:t>（</w:t>
        </w:r>
        <w:r w:rsidR="002D736E" w:rsidRPr="00A47D85">
          <w:rPr>
            <w:rFonts w:ascii="Times New Roman" w:eastAsia="標楷體" w:hAnsi="Times New Roman" w:hint="eastAsia"/>
            <w:color w:val="000000" w:themeColor="text1"/>
            <w:sz w:val="28"/>
            <w:szCs w:val="28"/>
          </w:rPr>
          <w:t>工作記憶</w:t>
        </w:r>
        <w:r w:rsidR="002D736E" w:rsidRPr="00A47D85">
          <w:rPr>
            <w:rFonts w:ascii="Times New Roman" w:eastAsia="標楷體" w:hAnsi="Times New Roman"/>
            <w:color w:val="000000" w:themeColor="text1"/>
            <w:sz w:val="28"/>
            <w:szCs w:val="28"/>
          </w:rPr>
          <w:t>、</w:t>
        </w:r>
        <w:r w:rsidR="002D736E" w:rsidRPr="00A47D85">
          <w:rPr>
            <w:rFonts w:ascii="Times New Roman" w:eastAsia="標楷體" w:hAnsi="Times New Roman" w:hint="eastAsia"/>
            <w:color w:val="000000" w:themeColor="text1"/>
            <w:sz w:val="28"/>
            <w:szCs w:val="28"/>
          </w:rPr>
          <w:t>抑制控制、認知靈活性</w:t>
        </w:r>
        <w:r w:rsidR="002D736E" w:rsidRPr="00A47D85">
          <w:rPr>
            <w:rFonts w:ascii="Times New Roman" w:eastAsia="標楷體" w:hAnsi="Times New Roman"/>
            <w:color w:val="000000" w:themeColor="text1"/>
            <w:sz w:val="28"/>
            <w:szCs w:val="28"/>
          </w:rPr>
          <w:t>）</w:t>
        </w:r>
      </w:ins>
      <w:ins w:id="329" w:author="user" w:date="2021-09-24T14:41:00Z">
        <w:del w:id="330" w:author="ETLab" w:date="2021-09-27T12:50:00Z">
          <w:r w:rsidRPr="00E95645" w:rsidDel="002D736E">
            <w:rPr>
              <w:rFonts w:ascii="Times New Roman" w:eastAsia="標楷體" w:hAnsi="Times New Roman"/>
              <w:color w:val="000000" w:themeColor="text1"/>
              <w:sz w:val="28"/>
              <w:szCs w:val="28"/>
            </w:rPr>
            <w:delText>「工作記憶、抑制控制、認知靈活性」</w:delText>
          </w:r>
        </w:del>
        <w:r w:rsidRPr="00E95645">
          <w:rPr>
            <w:rFonts w:ascii="Times New Roman" w:eastAsia="標楷體" w:hAnsi="Times New Roman"/>
            <w:color w:val="000000" w:themeColor="text1"/>
            <w:sz w:val="28"/>
            <w:szCs w:val="28"/>
          </w:rPr>
          <w:t>及</w:t>
        </w:r>
      </w:ins>
      <w:ins w:id="331" w:author="user" w:date="2021-09-24T14:44:00Z">
        <w:r w:rsidR="000B5889">
          <w:rPr>
            <w:rFonts w:ascii="Times New Roman" w:eastAsia="標楷體" w:hAnsi="Times New Roman" w:hint="eastAsia"/>
            <w:color w:val="000000" w:themeColor="text1"/>
            <w:sz w:val="28"/>
            <w:szCs w:val="28"/>
          </w:rPr>
          <w:t>美感</w:t>
        </w:r>
      </w:ins>
      <w:ins w:id="332" w:author="ETLab" w:date="2021-09-27T12:50:00Z">
        <w:r w:rsidR="002D736E" w:rsidRPr="00A47D85">
          <w:rPr>
            <w:rFonts w:ascii="Times New Roman" w:eastAsia="標楷體" w:hAnsi="Times New Roman"/>
            <w:color w:val="000000" w:themeColor="text1"/>
            <w:sz w:val="28"/>
            <w:szCs w:val="28"/>
          </w:rPr>
          <w:t>（</w:t>
        </w:r>
        <w:r w:rsidR="002D736E">
          <w:rPr>
            <w:rFonts w:ascii="Times New Roman" w:eastAsia="標楷體" w:hAnsi="Times New Roman" w:hint="eastAsia"/>
            <w:color w:val="000000" w:themeColor="text1"/>
            <w:sz w:val="28"/>
            <w:szCs w:val="28"/>
          </w:rPr>
          <w:t>視覺藝術</w:t>
        </w:r>
        <w:r w:rsidR="002D736E" w:rsidRPr="00A47D85">
          <w:rPr>
            <w:rFonts w:ascii="Times New Roman" w:eastAsia="標楷體" w:hAnsi="Times New Roman"/>
            <w:color w:val="000000" w:themeColor="text1"/>
            <w:sz w:val="28"/>
            <w:szCs w:val="28"/>
          </w:rPr>
          <w:t>）</w:t>
        </w:r>
      </w:ins>
      <w:ins w:id="333" w:author="user" w:date="2021-09-24T14:41:00Z">
        <w:del w:id="334" w:author="ETLab" w:date="2021-09-27T12:50:00Z">
          <w:r w:rsidRPr="00E95645" w:rsidDel="002D736E">
            <w:rPr>
              <w:rFonts w:ascii="Times New Roman" w:eastAsia="標楷體" w:hAnsi="Times New Roman"/>
              <w:color w:val="000000" w:themeColor="text1"/>
              <w:sz w:val="28"/>
              <w:szCs w:val="28"/>
            </w:rPr>
            <w:delText>「</w:delText>
          </w:r>
        </w:del>
      </w:ins>
      <w:ins w:id="335" w:author="user" w:date="2021-09-24T14:44:00Z">
        <w:del w:id="336" w:author="ETLab" w:date="2021-09-27T12:50:00Z">
          <w:r w:rsidR="000B5889" w:rsidDel="002D736E">
            <w:rPr>
              <w:rFonts w:ascii="Times New Roman" w:eastAsia="標楷體" w:hAnsi="Times New Roman" w:hint="eastAsia"/>
              <w:color w:val="000000" w:themeColor="text1"/>
              <w:sz w:val="28"/>
              <w:szCs w:val="28"/>
            </w:rPr>
            <w:delText>視覺藝術</w:delText>
          </w:r>
        </w:del>
      </w:ins>
      <w:ins w:id="337" w:author="user" w:date="2021-09-24T14:41:00Z">
        <w:del w:id="338" w:author="ETLab" w:date="2021-09-27T12:50:00Z">
          <w:r w:rsidRPr="00E95645" w:rsidDel="002D736E">
            <w:rPr>
              <w:rFonts w:ascii="Times New Roman" w:eastAsia="標楷體" w:hAnsi="Times New Roman"/>
              <w:color w:val="000000" w:themeColor="text1"/>
              <w:sz w:val="28"/>
              <w:szCs w:val="28"/>
            </w:rPr>
            <w:delText>」</w:delText>
          </w:r>
        </w:del>
      </w:ins>
      <w:ins w:id="339" w:author="user" w:date="2021-09-24T14:46:00Z">
        <w:r w:rsidR="000B5889">
          <w:rPr>
            <w:rFonts w:ascii="Times New Roman" w:eastAsia="標楷體" w:hAnsi="Times New Roman" w:hint="eastAsia"/>
            <w:color w:val="000000" w:themeColor="text1"/>
            <w:sz w:val="28"/>
            <w:szCs w:val="28"/>
          </w:rPr>
          <w:t>後測</w:t>
        </w:r>
      </w:ins>
      <w:ins w:id="340" w:author="user" w:date="2021-09-24T14:41:00Z">
        <w:r w:rsidRPr="00E95645">
          <w:rPr>
            <w:rFonts w:ascii="Times New Roman" w:eastAsia="標楷體" w:hAnsi="Times New Roman"/>
            <w:color w:val="000000" w:themeColor="text1"/>
            <w:sz w:val="28"/>
            <w:szCs w:val="28"/>
          </w:rPr>
          <w:t>，共</w:t>
        </w:r>
        <w:r w:rsidRPr="00E95645">
          <w:rPr>
            <w:rFonts w:ascii="Times New Roman" w:eastAsia="標楷體" w:hAnsi="Times New Roman" w:cs="Times New Roman"/>
            <w:color w:val="000000" w:themeColor="text1"/>
            <w:sz w:val="28"/>
            <w:szCs w:val="28"/>
          </w:rPr>
          <w:t>360</w:t>
        </w:r>
        <w:r w:rsidRPr="00E95645">
          <w:rPr>
            <w:rFonts w:ascii="Times New Roman" w:eastAsia="標楷體" w:hAnsi="Times New Roman"/>
            <w:color w:val="000000" w:themeColor="text1"/>
            <w:sz w:val="28"/>
            <w:szCs w:val="28"/>
          </w:rPr>
          <w:t>分鐘。</w:t>
        </w:r>
      </w:ins>
    </w:p>
    <w:p w14:paraId="1EA554BF" w14:textId="13C5A0F5" w:rsidR="00476267" w:rsidRPr="00E95645" w:rsidDel="00E95645" w:rsidRDefault="00E95645">
      <w:pPr>
        <w:pStyle w:val="a7"/>
        <w:numPr>
          <w:ilvl w:val="0"/>
          <w:numId w:val="52"/>
        </w:numPr>
        <w:adjustRightInd w:val="0"/>
        <w:snapToGrid w:val="0"/>
        <w:spacing w:line="360" w:lineRule="auto"/>
        <w:ind w:leftChars="0"/>
        <w:rPr>
          <w:del w:id="341" w:author="user" w:date="2021-09-24T14:41:00Z"/>
          <w:rFonts w:ascii="Times New Roman" w:eastAsia="標楷體" w:hAnsi="Times New Roman"/>
          <w:color w:val="000000" w:themeColor="text1"/>
          <w:sz w:val="28"/>
          <w:szCs w:val="28"/>
          <w:rPrChange w:id="342" w:author="user" w:date="2021-09-24T14:40:00Z">
            <w:rPr>
              <w:del w:id="343" w:author="user" w:date="2021-09-24T14:41:00Z"/>
            </w:rPr>
          </w:rPrChange>
        </w:rPr>
        <w:pPrChange w:id="344" w:author="user" w:date="2021-09-24T14:41:00Z">
          <w:pPr>
            <w:adjustRightInd w:val="0"/>
            <w:snapToGrid w:val="0"/>
            <w:spacing w:line="360" w:lineRule="auto"/>
            <w:ind w:left="476" w:hanging="476"/>
          </w:pPr>
        </w:pPrChange>
      </w:pPr>
      <w:ins w:id="345" w:author="user" w:date="2021-09-24T14:41:00Z">
        <w:r w:rsidRPr="00E95645" w:rsidDel="00E95645">
          <w:rPr>
            <w:rFonts w:ascii="Times New Roman" w:eastAsia="標楷體" w:hAnsi="Times New Roman"/>
            <w:color w:val="000000" w:themeColor="text1"/>
            <w:sz w:val="28"/>
            <w:szCs w:val="28"/>
          </w:rPr>
          <w:lastRenderedPageBreak/>
          <w:t xml:space="preserve"> </w:t>
        </w:r>
      </w:ins>
      <w:del w:id="346" w:author="user" w:date="2021-09-24T14:40:00Z">
        <w:r w:rsidR="00476267" w:rsidRPr="00E95645" w:rsidDel="00E95645">
          <w:rPr>
            <w:rFonts w:ascii="Times New Roman" w:eastAsia="標楷體" w:hAnsi="Times New Roman"/>
            <w:color w:val="000000" w:themeColor="text1"/>
            <w:sz w:val="28"/>
            <w:szCs w:val="28"/>
            <w:rPrChange w:id="347" w:author="user" w:date="2021-09-24T14:41:00Z">
              <w:rPr/>
            </w:rPrChange>
          </w:rPr>
          <w:delText>(</w:delText>
        </w:r>
        <w:r w:rsidR="00476267" w:rsidRPr="00E95645" w:rsidDel="00E95645">
          <w:rPr>
            <w:rFonts w:ascii="Times New Roman" w:eastAsia="標楷體" w:hAnsi="Times New Roman"/>
            <w:color w:val="000000" w:themeColor="text1"/>
            <w:sz w:val="28"/>
            <w:szCs w:val="28"/>
            <w:rPrChange w:id="348" w:author="user" w:date="2021-09-24T14:41:00Z">
              <w:rPr/>
            </w:rPrChange>
          </w:rPr>
          <w:delText>一</w:delText>
        </w:r>
        <w:r w:rsidR="00476267" w:rsidRPr="00E95645" w:rsidDel="00E95645">
          <w:rPr>
            <w:rFonts w:ascii="Times New Roman" w:eastAsia="標楷體" w:hAnsi="Times New Roman"/>
            <w:color w:val="000000" w:themeColor="text1"/>
            <w:sz w:val="28"/>
            <w:szCs w:val="28"/>
            <w:rPrChange w:id="349" w:author="user" w:date="2021-09-24T14:41:00Z">
              <w:rPr/>
            </w:rPrChange>
          </w:rPr>
          <w:delText>)</w:delText>
        </w:r>
        <w:r w:rsidR="00476267" w:rsidRPr="00E95645" w:rsidDel="00E95645">
          <w:rPr>
            <w:rFonts w:ascii="Times New Roman" w:eastAsia="標楷體" w:hAnsi="Times New Roman"/>
            <w:color w:val="000000" w:themeColor="text1"/>
            <w:sz w:val="28"/>
            <w:szCs w:val="28"/>
            <w:rPrChange w:id="350" w:author="user" w:date="2021-09-24T14:41:00Z">
              <w:rPr/>
            </w:rPrChange>
          </w:rPr>
          <w:tab/>
        </w:r>
      </w:del>
      <w:del w:id="351" w:author="user" w:date="2021-09-24T14:41:00Z">
        <w:r w:rsidR="00476267" w:rsidRPr="00E95645" w:rsidDel="00E95645">
          <w:rPr>
            <w:rFonts w:ascii="Times New Roman" w:eastAsia="標楷體" w:hAnsi="Times New Roman"/>
            <w:color w:val="000000" w:themeColor="text1"/>
            <w:sz w:val="28"/>
            <w:szCs w:val="28"/>
            <w:rPrChange w:id="352" w:author="user" w:date="2021-09-24T14:41:00Z">
              <w:rPr/>
            </w:rPrChange>
          </w:rPr>
          <w:delText>選取台北市某</w:delText>
        </w:r>
        <w:r w:rsidR="002650A8" w:rsidRPr="00E95645" w:rsidDel="00E95645">
          <w:rPr>
            <w:rFonts w:ascii="Times New Roman" w:eastAsia="標楷體" w:hAnsi="Times New Roman" w:hint="eastAsia"/>
            <w:color w:val="000000" w:themeColor="text1"/>
            <w:sz w:val="28"/>
            <w:szCs w:val="28"/>
            <w:rPrChange w:id="353" w:author="user" w:date="2021-09-24T14:41:00Z">
              <w:rPr>
                <w:rFonts w:hint="eastAsia"/>
              </w:rPr>
            </w:rPrChange>
          </w:rPr>
          <w:delText>幼兒園大班</w:delText>
        </w:r>
        <w:r w:rsidR="00476267" w:rsidRPr="00E95645" w:rsidDel="00E95645">
          <w:rPr>
            <w:rFonts w:ascii="Times New Roman" w:eastAsia="標楷體" w:hAnsi="Times New Roman"/>
            <w:color w:val="000000" w:themeColor="text1"/>
            <w:sz w:val="28"/>
            <w:szCs w:val="28"/>
            <w:rPrChange w:id="354" w:author="user" w:date="2021-09-24T14:41:00Z">
              <w:rPr/>
            </w:rPrChange>
          </w:rPr>
          <w:delText>學生，共</w:delText>
        </w:r>
        <w:r w:rsidR="002650A8" w:rsidRPr="00E95645" w:rsidDel="00E95645">
          <w:rPr>
            <w:rFonts w:ascii="Times New Roman" w:eastAsia="標楷體" w:hAnsi="Times New Roman"/>
            <w:color w:val="000000" w:themeColor="text1"/>
            <w:sz w:val="28"/>
            <w:szCs w:val="28"/>
            <w:rPrChange w:id="355" w:author="user" w:date="2021-09-24T14:41:00Z">
              <w:rPr/>
            </w:rPrChange>
          </w:rPr>
          <w:delText>60</w:delText>
        </w:r>
        <w:r w:rsidR="00476267" w:rsidRPr="00E95645" w:rsidDel="00E95645">
          <w:rPr>
            <w:rFonts w:ascii="Times New Roman" w:eastAsia="標楷體" w:hAnsi="Times New Roman"/>
            <w:color w:val="000000" w:themeColor="text1"/>
            <w:sz w:val="28"/>
            <w:szCs w:val="28"/>
            <w:rPrChange w:id="356" w:author="user" w:date="2021-09-24T14:41:00Z">
              <w:rPr/>
            </w:rPrChange>
          </w:rPr>
          <w:delText>位學習者，分為實驗組以及對照組</w:delText>
        </w:r>
        <w:r w:rsidR="002650A8" w:rsidRPr="00E95645" w:rsidDel="00E95645">
          <w:rPr>
            <w:rFonts w:ascii="Times New Roman" w:eastAsia="標楷體" w:hAnsi="Times New Roman" w:hint="eastAsia"/>
            <w:color w:val="000000" w:themeColor="text1"/>
            <w:sz w:val="28"/>
            <w:szCs w:val="28"/>
            <w:rPrChange w:id="357" w:author="user" w:date="2021-09-24T14:41:00Z">
              <w:rPr>
                <w:rFonts w:hint="eastAsia"/>
              </w:rPr>
            </w:rPrChange>
          </w:rPr>
          <w:delText>兩</w:delText>
        </w:r>
        <w:r w:rsidR="00476267" w:rsidRPr="00E95645" w:rsidDel="00E95645">
          <w:rPr>
            <w:rFonts w:ascii="Times New Roman" w:eastAsia="標楷體" w:hAnsi="Times New Roman"/>
            <w:color w:val="000000" w:themeColor="text1"/>
            <w:sz w:val="28"/>
            <w:szCs w:val="28"/>
            <w:rPrChange w:id="358" w:author="user" w:date="2021-09-24T14:41:00Z">
              <w:rPr/>
            </w:rPrChange>
          </w:rPr>
          <w:delText>組進行教學實驗。</w:delText>
        </w:r>
      </w:del>
    </w:p>
    <w:p w14:paraId="47B0F908" w14:textId="753C7FD0" w:rsidR="00476267" w:rsidDel="00E95645" w:rsidRDefault="00476267" w:rsidP="00462874">
      <w:pPr>
        <w:pStyle w:val="a7"/>
        <w:numPr>
          <w:ilvl w:val="0"/>
          <w:numId w:val="52"/>
        </w:numPr>
        <w:adjustRightInd w:val="0"/>
        <w:snapToGrid w:val="0"/>
        <w:spacing w:line="360" w:lineRule="auto"/>
        <w:ind w:leftChars="0"/>
        <w:rPr>
          <w:del w:id="359" w:author="user" w:date="2021-09-24T14:41:00Z"/>
          <w:rFonts w:ascii="Times New Roman" w:eastAsia="標楷體" w:hAnsi="Times New Roman"/>
          <w:color w:val="000000" w:themeColor="text1"/>
          <w:sz w:val="28"/>
          <w:szCs w:val="28"/>
        </w:rPr>
      </w:pPr>
      <w:del w:id="360" w:author="user" w:date="2021-09-24T14:41:00Z">
        <w:r w:rsidRPr="00E95645" w:rsidDel="00E95645">
          <w:rPr>
            <w:rFonts w:ascii="Times New Roman" w:eastAsia="標楷體" w:hAnsi="Times New Roman"/>
            <w:color w:val="000000" w:themeColor="text1"/>
            <w:sz w:val="28"/>
            <w:szCs w:val="28"/>
          </w:rPr>
          <w:delText>(</w:delText>
        </w:r>
        <w:r w:rsidRPr="00E95645" w:rsidDel="00E95645">
          <w:rPr>
            <w:rFonts w:ascii="Times New Roman" w:eastAsia="標楷體" w:hAnsi="Times New Roman" w:hint="eastAsia"/>
            <w:color w:val="000000" w:themeColor="text1"/>
            <w:sz w:val="28"/>
            <w:szCs w:val="28"/>
          </w:rPr>
          <w:delText>二</w:delText>
        </w:r>
        <w:r w:rsidRPr="00E95645" w:rsidDel="00E95645">
          <w:rPr>
            <w:rFonts w:ascii="Times New Roman" w:eastAsia="標楷體" w:hAnsi="Times New Roman"/>
            <w:color w:val="000000" w:themeColor="text1"/>
            <w:sz w:val="28"/>
            <w:szCs w:val="28"/>
          </w:rPr>
          <w:delText>)</w:delText>
        </w:r>
        <w:r w:rsidRPr="00E95645" w:rsidDel="00E95645">
          <w:rPr>
            <w:rFonts w:ascii="Times New Roman" w:eastAsia="標楷體" w:hAnsi="Times New Roman"/>
            <w:color w:val="000000" w:themeColor="text1"/>
            <w:sz w:val="28"/>
            <w:szCs w:val="28"/>
          </w:rPr>
          <w:tab/>
        </w:r>
        <w:r w:rsidRPr="00E95645" w:rsidDel="00E95645">
          <w:rPr>
            <w:rFonts w:ascii="Times New Roman" w:eastAsia="標楷體" w:hAnsi="Times New Roman" w:hint="eastAsia"/>
            <w:color w:val="000000" w:themeColor="text1"/>
            <w:sz w:val="28"/>
            <w:szCs w:val="28"/>
          </w:rPr>
          <w:delText>學生接受學習成效</w:delText>
        </w:r>
        <w:r w:rsidR="002650A8" w:rsidRPr="00E95645" w:rsidDel="00E95645">
          <w:rPr>
            <w:rFonts w:ascii="Times New Roman" w:eastAsia="標楷體" w:hAnsi="Times New Roman" w:hint="eastAsia"/>
            <w:color w:val="000000" w:themeColor="text1"/>
            <w:sz w:val="28"/>
            <w:szCs w:val="28"/>
          </w:rPr>
          <w:delText>、執行功能以及動作技能</w:delText>
        </w:r>
        <w:r w:rsidRPr="00E95645" w:rsidDel="00E95645">
          <w:rPr>
            <w:rFonts w:ascii="Times New Roman" w:eastAsia="標楷體" w:hAnsi="Times New Roman" w:hint="eastAsia"/>
            <w:color w:val="000000" w:themeColor="text1"/>
            <w:sz w:val="28"/>
            <w:szCs w:val="28"/>
          </w:rPr>
          <w:delText>之前測，共</w:delText>
        </w:r>
        <w:r w:rsidRPr="00E95645" w:rsidDel="00E95645">
          <w:rPr>
            <w:rFonts w:ascii="Times New Roman" w:eastAsia="標楷體" w:hAnsi="Times New Roman"/>
            <w:color w:val="000000" w:themeColor="text1"/>
            <w:sz w:val="28"/>
            <w:szCs w:val="28"/>
          </w:rPr>
          <w:delText>60</w:delText>
        </w:r>
        <w:r w:rsidRPr="00E95645" w:rsidDel="00E95645">
          <w:rPr>
            <w:rFonts w:ascii="Times New Roman" w:eastAsia="標楷體" w:hAnsi="Times New Roman" w:hint="eastAsia"/>
            <w:color w:val="000000" w:themeColor="text1"/>
            <w:sz w:val="28"/>
            <w:szCs w:val="28"/>
          </w:rPr>
          <w:delText>分鐘。</w:delText>
        </w:r>
      </w:del>
    </w:p>
    <w:p w14:paraId="6B4E72FB" w14:textId="6AA1A115" w:rsidR="00476267" w:rsidDel="00E95645" w:rsidRDefault="00476267" w:rsidP="00462874">
      <w:pPr>
        <w:pStyle w:val="a7"/>
        <w:numPr>
          <w:ilvl w:val="0"/>
          <w:numId w:val="52"/>
        </w:numPr>
        <w:adjustRightInd w:val="0"/>
        <w:snapToGrid w:val="0"/>
        <w:spacing w:line="360" w:lineRule="auto"/>
        <w:ind w:leftChars="0"/>
        <w:rPr>
          <w:del w:id="361" w:author="user" w:date="2021-09-24T14:41:00Z"/>
          <w:rFonts w:ascii="Times New Roman" w:eastAsia="標楷體" w:hAnsi="Times New Roman"/>
          <w:color w:val="000000" w:themeColor="text1"/>
          <w:sz w:val="28"/>
          <w:szCs w:val="28"/>
        </w:rPr>
      </w:pPr>
      <w:del w:id="362" w:author="user" w:date="2021-09-24T14:41:00Z">
        <w:r w:rsidRPr="00E95645" w:rsidDel="00E95645">
          <w:rPr>
            <w:rFonts w:ascii="Times New Roman" w:eastAsia="標楷體" w:hAnsi="Times New Roman"/>
            <w:color w:val="000000" w:themeColor="text1"/>
            <w:sz w:val="28"/>
            <w:szCs w:val="28"/>
            <w:rPrChange w:id="363" w:author="user" w:date="2021-09-24T14:41:00Z">
              <w:rPr/>
            </w:rPrChange>
          </w:rPr>
          <w:delText>(</w:delText>
        </w:r>
        <w:r w:rsidRPr="00E95645" w:rsidDel="00E95645">
          <w:rPr>
            <w:rFonts w:ascii="Times New Roman" w:eastAsia="標楷體" w:hAnsi="Times New Roman"/>
            <w:color w:val="000000" w:themeColor="text1"/>
            <w:sz w:val="28"/>
            <w:szCs w:val="28"/>
            <w:rPrChange w:id="364" w:author="user" w:date="2021-09-24T14:41:00Z">
              <w:rPr/>
            </w:rPrChange>
          </w:rPr>
          <w:delText>三</w:delText>
        </w:r>
        <w:r w:rsidRPr="00E95645" w:rsidDel="00E95645">
          <w:rPr>
            <w:rFonts w:ascii="Times New Roman" w:eastAsia="標楷體" w:hAnsi="Times New Roman"/>
            <w:color w:val="000000" w:themeColor="text1"/>
            <w:sz w:val="28"/>
            <w:szCs w:val="28"/>
            <w:rPrChange w:id="365" w:author="user" w:date="2021-09-24T14:41:00Z">
              <w:rPr/>
            </w:rPrChange>
          </w:rPr>
          <w:delText>)</w:delText>
        </w:r>
        <w:r w:rsidRPr="00E95645" w:rsidDel="00E95645">
          <w:rPr>
            <w:rFonts w:ascii="Times New Roman" w:eastAsia="標楷體" w:hAnsi="Times New Roman"/>
            <w:color w:val="000000" w:themeColor="text1"/>
            <w:sz w:val="28"/>
            <w:szCs w:val="28"/>
            <w:rPrChange w:id="366" w:author="user" w:date="2021-09-24T14:41:00Z">
              <w:rPr/>
            </w:rPrChange>
          </w:rPr>
          <w:tab/>
        </w:r>
        <w:r w:rsidRPr="00E95645" w:rsidDel="00E95645">
          <w:rPr>
            <w:rFonts w:ascii="Times New Roman" w:eastAsia="標楷體" w:hAnsi="Times New Roman"/>
            <w:color w:val="000000" w:themeColor="text1"/>
            <w:sz w:val="28"/>
            <w:szCs w:val="28"/>
            <w:rPrChange w:id="367" w:author="user" w:date="2021-09-24T14:41:00Z">
              <w:rPr/>
            </w:rPrChange>
          </w:rPr>
          <w:delText>教學者進行學習階段一的教學活動，每週</w:delText>
        </w:r>
        <w:r w:rsidR="002650A8" w:rsidRPr="00E95645" w:rsidDel="00E95645">
          <w:rPr>
            <w:rFonts w:ascii="Times New Roman" w:eastAsia="標楷體" w:hAnsi="Times New Roman"/>
            <w:color w:val="000000" w:themeColor="text1"/>
            <w:sz w:val="28"/>
            <w:szCs w:val="28"/>
            <w:rPrChange w:id="368" w:author="user" w:date="2021-09-24T14:41:00Z">
              <w:rPr/>
            </w:rPrChange>
          </w:rPr>
          <w:delText>60</w:delText>
        </w:r>
        <w:r w:rsidRPr="00E95645" w:rsidDel="00E95645">
          <w:rPr>
            <w:rFonts w:ascii="Times New Roman" w:eastAsia="標楷體" w:hAnsi="Times New Roman"/>
            <w:color w:val="000000" w:themeColor="text1"/>
            <w:sz w:val="28"/>
            <w:szCs w:val="28"/>
            <w:rPrChange w:id="369" w:author="user" w:date="2021-09-24T14:41:00Z">
              <w:rPr/>
            </w:rPrChange>
          </w:rPr>
          <w:delText>分鐘，共</w:delText>
        </w:r>
        <w:r w:rsidR="002650A8" w:rsidRPr="00E95645" w:rsidDel="00E95645">
          <w:rPr>
            <w:rFonts w:ascii="Times New Roman" w:eastAsia="標楷體" w:hAnsi="Times New Roman" w:hint="eastAsia"/>
            <w:color w:val="000000" w:themeColor="text1"/>
            <w:sz w:val="28"/>
            <w:szCs w:val="28"/>
            <w:rPrChange w:id="370" w:author="user" w:date="2021-09-24T14:41:00Z">
              <w:rPr>
                <w:rFonts w:hint="eastAsia"/>
              </w:rPr>
            </w:rPrChange>
          </w:rPr>
          <w:delText>一</w:delText>
        </w:r>
        <w:r w:rsidRPr="00E95645" w:rsidDel="00E95645">
          <w:rPr>
            <w:rFonts w:ascii="Times New Roman" w:eastAsia="標楷體" w:hAnsi="Times New Roman"/>
            <w:color w:val="000000" w:themeColor="text1"/>
            <w:sz w:val="28"/>
            <w:szCs w:val="28"/>
            <w:rPrChange w:id="371" w:author="user" w:date="2021-09-24T14:41:00Z">
              <w:rPr/>
            </w:rPrChange>
          </w:rPr>
          <w:delText>週。</w:delText>
        </w:r>
      </w:del>
    </w:p>
    <w:p w14:paraId="45655A2D" w14:textId="78495590" w:rsidR="002650A8" w:rsidRPr="00E95645" w:rsidDel="00E95645" w:rsidRDefault="002650A8">
      <w:pPr>
        <w:pStyle w:val="a7"/>
        <w:numPr>
          <w:ilvl w:val="0"/>
          <w:numId w:val="52"/>
        </w:numPr>
        <w:adjustRightInd w:val="0"/>
        <w:snapToGrid w:val="0"/>
        <w:spacing w:line="360" w:lineRule="auto"/>
        <w:ind w:leftChars="0"/>
        <w:rPr>
          <w:del w:id="372" w:author="user" w:date="2021-09-24T14:41:00Z"/>
          <w:rFonts w:ascii="Times New Roman" w:eastAsia="標楷體" w:hAnsi="Times New Roman"/>
          <w:color w:val="000000" w:themeColor="text1"/>
          <w:sz w:val="28"/>
          <w:szCs w:val="28"/>
          <w:rPrChange w:id="373" w:author="user" w:date="2021-09-24T14:41:00Z">
            <w:rPr>
              <w:del w:id="374" w:author="user" w:date="2021-09-24T14:41:00Z"/>
            </w:rPr>
          </w:rPrChange>
        </w:rPr>
        <w:pPrChange w:id="375" w:author="user" w:date="2021-09-24T14:41:00Z">
          <w:pPr>
            <w:adjustRightInd w:val="0"/>
            <w:snapToGrid w:val="0"/>
            <w:spacing w:line="360" w:lineRule="auto"/>
          </w:pPr>
        </w:pPrChange>
      </w:pPr>
      <w:del w:id="376" w:author="user" w:date="2021-09-24T14:41:00Z">
        <w:r w:rsidRPr="00E95645" w:rsidDel="00E95645">
          <w:rPr>
            <w:rFonts w:ascii="Times New Roman" w:eastAsia="標楷體" w:hAnsi="Times New Roman"/>
            <w:color w:val="000000" w:themeColor="text1"/>
            <w:sz w:val="28"/>
            <w:szCs w:val="28"/>
            <w:rPrChange w:id="377" w:author="user" w:date="2021-09-24T14:41:00Z">
              <w:rPr/>
            </w:rPrChange>
          </w:rPr>
          <w:delText>(</w:delText>
        </w:r>
        <w:r w:rsidRPr="00E95645" w:rsidDel="00E95645">
          <w:rPr>
            <w:rFonts w:ascii="Times New Roman" w:eastAsia="標楷體" w:hAnsi="Times New Roman" w:hint="eastAsia"/>
            <w:color w:val="000000" w:themeColor="text1"/>
            <w:sz w:val="28"/>
            <w:szCs w:val="28"/>
            <w:rPrChange w:id="378" w:author="user" w:date="2021-09-24T14:41:00Z">
              <w:rPr>
                <w:rFonts w:hint="eastAsia"/>
              </w:rPr>
            </w:rPrChange>
          </w:rPr>
          <w:delText>四</w:delText>
        </w:r>
        <w:r w:rsidRPr="00E95645" w:rsidDel="00E95645">
          <w:rPr>
            <w:rFonts w:ascii="Times New Roman" w:eastAsia="標楷體" w:hAnsi="Times New Roman"/>
            <w:color w:val="000000" w:themeColor="text1"/>
            <w:sz w:val="28"/>
            <w:szCs w:val="28"/>
            <w:rPrChange w:id="379" w:author="user" w:date="2021-09-24T14:41:00Z">
              <w:rPr/>
            </w:rPrChange>
          </w:rPr>
          <w:delText>)</w:delText>
        </w:r>
        <w:r w:rsidRPr="00E95645" w:rsidDel="00E95645">
          <w:rPr>
            <w:rFonts w:ascii="Times New Roman" w:eastAsia="標楷體" w:hAnsi="Times New Roman"/>
            <w:color w:val="000000" w:themeColor="text1"/>
            <w:sz w:val="28"/>
            <w:szCs w:val="28"/>
            <w:rPrChange w:id="380" w:author="user" w:date="2021-09-24T14:41:00Z">
              <w:rPr/>
            </w:rPrChange>
          </w:rPr>
          <w:tab/>
        </w:r>
        <w:r w:rsidRPr="00E95645" w:rsidDel="00E95645">
          <w:rPr>
            <w:rFonts w:ascii="Times New Roman" w:eastAsia="標楷體" w:hAnsi="Times New Roman"/>
            <w:color w:val="000000" w:themeColor="text1"/>
            <w:sz w:val="28"/>
            <w:szCs w:val="28"/>
            <w:rPrChange w:id="381" w:author="user" w:date="2021-09-24T14:41:00Z">
              <w:rPr/>
            </w:rPrChange>
          </w:rPr>
          <w:delText>教學者進行學習階段</w:delText>
        </w:r>
        <w:r w:rsidRPr="00E95645" w:rsidDel="00E95645">
          <w:rPr>
            <w:rFonts w:ascii="Times New Roman" w:eastAsia="標楷體" w:hAnsi="Times New Roman" w:hint="eastAsia"/>
            <w:color w:val="000000" w:themeColor="text1"/>
            <w:sz w:val="28"/>
            <w:szCs w:val="28"/>
            <w:rPrChange w:id="382" w:author="user" w:date="2021-09-24T14:41:00Z">
              <w:rPr>
                <w:rFonts w:hint="eastAsia"/>
              </w:rPr>
            </w:rPrChange>
          </w:rPr>
          <w:delText>二</w:delText>
        </w:r>
        <w:r w:rsidRPr="00E95645" w:rsidDel="00E95645">
          <w:rPr>
            <w:rFonts w:ascii="Times New Roman" w:eastAsia="標楷體" w:hAnsi="Times New Roman"/>
            <w:color w:val="000000" w:themeColor="text1"/>
            <w:sz w:val="28"/>
            <w:szCs w:val="28"/>
            <w:rPrChange w:id="383" w:author="user" w:date="2021-09-24T14:41:00Z">
              <w:rPr/>
            </w:rPrChange>
          </w:rPr>
          <w:delText>的教學活動，每週</w:delText>
        </w:r>
        <w:r w:rsidRPr="00E95645" w:rsidDel="00E95645">
          <w:rPr>
            <w:rFonts w:ascii="Times New Roman" w:eastAsia="標楷體" w:hAnsi="Times New Roman"/>
            <w:color w:val="000000" w:themeColor="text1"/>
            <w:sz w:val="28"/>
            <w:szCs w:val="28"/>
            <w:rPrChange w:id="384" w:author="user" w:date="2021-09-24T14:41:00Z">
              <w:rPr/>
            </w:rPrChange>
          </w:rPr>
          <w:delText>60</w:delText>
        </w:r>
        <w:r w:rsidRPr="00E95645" w:rsidDel="00E95645">
          <w:rPr>
            <w:rFonts w:ascii="Times New Roman" w:eastAsia="標楷體" w:hAnsi="Times New Roman"/>
            <w:color w:val="000000" w:themeColor="text1"/>
            <w:sz w:val="28"/>
            <w:szCs w:val="28"/>
            <w:rPrChange w:id="385" w:author="user" w:date="2021-09-24T14:41:00Z">
              <w:rPr/>
            </w:rPrChange>
          </w:rPr>
          <w:delText>分鐘，共</w:delText>
        </w:r>
        <w:r w:rsidRPr="00E95645" w:rsidDel="00E95645">
          <w:rPr>
            <w:rFonts w:ascii="Times New Roman" w:eastAsia="標楷體" w:hAnsi="Times New Roman" w:hint="eastAsia"/>
            <w:color w:val="000000" w:themeColor="text1"/>
            <w:sz w:val="28"/>
            <w:szCs w:val="28"/>
            <w:rPrChange w:id="386" w:author="user" w:date="2021-09-24T14:41:00Z">
              <w:rPr>
                <w:rFonts w:hint="eastAsia"/>
              </w:rPr>
            </w:rPrChange>
          </w:rPr>
          <w:delText>一</w:delText>
        </w:r>
        <w:r w:rsidRPr="00E95645" w:rsidDel="00E95645">
          <w:rPr>
            <w:rFonts w:ascii="Times New Roman" w:eastAsia="標楷體" w:hAnsi="Times New Roman"/>
            <w:color w:val="000000" w:themeColor="text1"/>
            <w:sz w:val="28"/>
            <w:szCs w:val="28"/>
            <w:rPrChange w:id="387" w:author="user" w:date="2021-09-24T14:41:00Z">
              <w:rPr/>
            </w:rPrChange>
          </w:rPr>
          <w:delText>週。</w:delText>
        </w:r>
      </w:del>
    </w:p>
    <w:p w14:paraId="2580C2D5" w14:textId="6D315868" w:rsidR="00476267" w:rsidRPr="00A47D85" w:rsidDel="00E95645" w:rsidRDefault="002650A8" w:rsidP="00462874">
      <w:pPr>
        <w:adjustRightInd w:val="0"/>
        <w:snapToGrid w:val="0"/>
        <w:spacing w:line="360" w:lineRule="auto"/>
        <w:rPr>
          <w:del w:id="388" w:author="user" w:date="2021-09-24T14:41:00Z"/>
          <w:rFonts w:ascii="Times New Roman" w:eastAsia="標楷體" w:hAnsi="Times New Roman"/>
          <w:color w:val="000000" w:themeColor="text1"/>
          <w:sz w:val="28"/>
          <w:szCs w:val="28"/>
        </w:rPr>
      </w:pPr>
      <w:del w:id="389" w:author="user" w:date="2021-09-24T14:41:00Z">
        <w:r w:rsidRPr="00A47D85" w:rsidDel="00E95645">
          <w:rPr>
            <w:rFonts w:ascii="Times New Roman" w:eastAsia="標楷體" w:hAnsi="Times New Roman"/>
            <w:color w:val="000000" w:themeColor="text1"/>
            <w:sz w:val="28"/>
            <w:szCs w:val="28"/>
          </w:rPr>
          <w:delText>(</w:delText>
        </w:r>
        <w:r w:rsidRPr="00A47D85" w:rsidDel="00E95645">
          <w:rPr>
            <w:rFonts w:ascii="Times New Roman" w:eastAsia="標楷體" w:hAnsi="Times New Roman" w:hint="eastAsia"/>
            <w:color w:val="000000" w:themeColor="text1"/>
            <w:sz w:val="28"/>
            <w:szCs w:val="28"/>
          </w:rPr>
          <w:delText>五</w:delText>
        </w:r>
        <w:r w:rsidRPr="00A47D85" w:rsidDel="00E95645">
          <w:rPr>
            <w:rFonts w:ascii="Times New Roman" w:eastAsia="標楷體" w:hAnsi="Times New Roman"/>
            <w:color w:val="000000" w:themeColor="text1"/>
            <w:sz w:val="28"/>
            <w:szCs w:val="28"/>
          </w:rPr>
          <w:delText>)</w:delText>
        </w:r>
        <w:r w:rsidRPr="00A47D85" w:rsidDel="00E95645">
          <w:rPr>
            <w:rFonts w:ascii="Times New Roman" w:eastAsia="標楷體" w:hAnsi="Times New Roman"/>
            <w:color w:val="000000" w:themeColor="text1"/>
            <w:sz w:val="28"/>
            <w:szCs w:val="28"/>
          </w:rPr>
          <w:tab/>
        </w:r>
        <w:r w:rsidRPr="00A47D85" w:rsidDel="00E95645">
          <w:rPr>
            <w:rFonts w:ascii="Times New Roman" w:eastAsia="標楷體" w:hAnsi="Times New Roman"/>
            <w:color w:val="000000" w:themeColor="text1"/>
            <w:sz w:val="28"/>
            <w:szCs w:val="28"/>
          </w:rPr>
          <w:delText>教學者進行學習階段</w:delText>
        </w:r>
        <w:r w:rsidRPr="00A47D85" w:rsidDel="00E95645">
          <w:rPr>
            <w:rFonts w:ascii="Times New Roman" w:eastAsia="標楷體" w:hAnsi="Times New Roman" w:hint="eastAsia"/>
            <w:color w:val="000000" w:themeColor="text1"/>
            <w:sz w:val="28"/>
            <w:szCs w:val="28"/>
          </w:rPr>
          <w:delText>三</w:delText>
        </w:r>
        <w:r w:rsidRPr="00A47D85" w:rsidDel="00E95645">
          <w:rPr>
            <w:rFonts w:ascii="Times New Roman" w:eastAsia="標楷體" w:hAnsi="Times New Roman"/>
            <w:color w:val="000000" w:themeColor="text1"/>
            <w:sz w:val="28"/>
            <w:szCs w:val="28"/>
          </w:rPr>
          <w:delText>的教學活動，每週</w:delText>
        </w:r>
        <w:r w:rsidRPr="00A47D85" w:rsidDel="00E95645">
          <w:rPr>
            <w:rFonts w:ascii="Times New Roman" w:eastAsia="標楷體" w:hAnsi="Times New Roman" w:hint="eastAsia"/>
            <w:color w:val="000000" w:themeColor="text1"/>
            <w:sz w:val="28"/>
            <w:szCs w:val="28"/>
          </w:rPr>
          <w:delText>60</w:delText>
        </w:r>
        <w:r w:rsidRPr="00A47D85" w:rsidDel="00E95645">
          <w:rPr>
            <w:rFonts w:ascii="Times New Roman" w:eastAsia="標楷體" w:hAnsi="Times New Roman"/>
            <w:color w:val="000000" w:themeColor="text1"/>
            <w:sz w:val="28"/>
            <w:szCs w:val="28"/>
          </w:rPr>
          <w:delText>分鐘，共</w:delText>
        </w:r>
        <w:r w:rsidRPr="00A47D85" w:rsidDel="00E95645">
          <w:rPr>
            <w:rFonts w:ascii="Times New Roman" w:eastAsia="標楷體" w:hAnsi="Times New Roman" w:hint="eastAsia"/>
            <w:color w:val="000000" w:themeColor="text1"/>
            <w:sz w:val="28"/>
            <w:szCs w:val="28"/>
          </w:rPr>
          <w:delText>一</w:delText>
        </w:r>
        <w:r w:rsidRPr="00A47D85" w:rsidDel="00E95645">
          <w:rPr>
            <w:rFonts w:ascii="Times New Roman" w:eastAsia="標楷體" w:hAnsi="Times New Roman"/>
            <w:color w:val="000000" w:themeColor="text1"/>
            <w:sz w:val="28"/>
            <w:szCs w:val="28"/>
          </w:rPr>
          <w:delText>週。</w:delText>
        </w:r>
        <w:r w:rsidR="00476267" w:rsidRPr="00A47D85" w:rsidDel="00E95645">
          <w:rPr>
            <w:rFonts w:ascii="Times New Roman" w:eastAsia="標楷體" w:hAnsi="Times New Roman"/>
            <w:color w:val="000000" w:themeColor="text1"/>
            <w:sz w:val="28"/>
            <w:szCs w:val="28"/>
          </w:rPr>
          <w:delText>(</w:delText>
        </w:r>
        <w:r w:rsidR="00476267" w:rsidRPr="00A47D85" w:rsidDel="00E95645">
          <w:rPr>
            <w:rFonts w:ascii="Times New Roman" w:eastAsia="標楷體" w:hAnsi="Times New Roman"/>
            <w:color w:val="000000" w:themeColor="text1"/>
            <w:sz w:val="28"/>
            <w:szCs w:val="28"/>
          </w:rPr>
          <w:delText>七</w:delText>
        </w:r>
        <w:r w:rsidR="00476267" w:rsidRPr="00A47D85" w:rsidDel="00E95645">
          <w:rPr>
            <w:rFonts w:ascii="Times New Roman" w:eastAsia="標楷體" w:hAnsi="Times New Roman"/>
            <w:color w:val="000000" w:themeColor="text1"/>
            <w:sz w:val="28"/>
            <w:szCs w:val="28"/>
          </w:rPr>
          <w:delText>)</w:delText>
        </w:r>
        <w:r w:rsidR="00476267" w:rsidRPr="00A47D85" w:rsidDel="00E95645">
          <w:rPr>
            <w:rFonts w:ascii="Times New Roman" w:eastAsia="標楷體" w:hAnsi="Times New Roman"/>
            <w:color w:val="000000" w:themeColor="text1"/>
            <w:sz w:val="28"/>
            <w:szCs w:val="28"/>
          </w:rPr>
          <w:tab/>
        </w:r>
        <w:r w:rsidRPr="00A47D85" w:rsidDel="00E95645">
          <w:rPr>
            <w:rFonts w:ascii="Times New Roman" w:eastAsia="標楷體" w:hAnsi="Times New Roman"/>
            <w:color w:val="000000" w:themeColor="text1"/>
            <w:sz w:val="28"/>
            <w:szCs w:val="28"/>
          </w:rPr>
          <w:delText>學生接受學習成效</w:delText>
        </w:r>
        <w:r w:rsidRPr="00A47D85" w:rsidDel="00E95645">
          <w:rPr>
            <w:rFonts w:ascii="Times New Roman" w:eastAsia="標楷體" w:hAnsi="Times New Roman" w:hint="eastAsia"/>
            <w:color w:val="000000" w:themeColor="text1"/>
            <w:sz w:val="28"/>
            <w:szCs w:val="28"/>
          </w:rPr>
          <w:delText>、執行功能以及動作技能</w:delText>
        </w:r>
        <w:r w:rsidRPr="00A47D85" w:rsidDel="00E95645">
          <w:rPr>
            <w:rFonts w:ascii="Times New Roman" w:eastAsia="標楷體" w:hAnsi="Times New Roman"/>
            <w:color w:val="000000" w:themeColor="text1"/>
            <w:sz w:val="28"/>
            <w:szCs w:val="28"/>
          </w:rPr>
          <w:delText>之</w:delText>
        </w:r>
        <w:r w:rsidRPr="00A47D85" w:rsidDel="00E95645">
          <w:rPr>
            <w:rFonts w:ascii="Times New Roman" w:eastAsia="標楷體" w:hAnsi="Times New Roman" w:hint="eastAsia"/>
            <w:color w:val="000000" w:themeColor="text1"/>
            <w:sz w:val="28"/>
            <w:szCs w:val="28"/>
          </w:rPr>
          <w:delText>後</w:delText>
        </w:r>
        <w:r w:rsidRPr="00A47D85" w:rsidDel="00E95645">
          <w:rPr>
            <w:rFonts w:ascii="Times New Roman" w:eastAsia="標楷體" w:hAnsi="Times New Roman"/>
            <w:color w:val="000000" w:themeColor="text1"/>
            <w:sz w:val="28"/>
            <w:szCs w:val="28"/>
          </w:rPr>
          <w:delText>測，共</w:delText>
        </w:r>
        <w:r w:rsidRPr="00A47D85" w:rsidDel="00E95645">
          <w:rPr>
            <w:rFonts w:ascii="Times New Roman" w:eastAsia="標楷體" w:hAnsi="Times New Roman"/>
            <w:color w:val="000000" w:themeColor="text1"/>
            <w:sz w:val="28"/>
            <w:szCs w:val="28"/>
          </w:rPr>
          <w:delText>60</w:delText>
        </w:r>
        <w:r w:rsidRPr="00A47D85" w:rsidDel="00E95645">
          <w:rPr>
            <w:rFonts w:ascii="Times New Roman" w:eastAsia="標楷體" w:hAnsi="Times New Roman"/>
            <w:color w:val="000000" w:themeColor="text1"/>
            <w:sz w:val="28"/>
            <w:szCs w:val="28"/>
          </w:rPr>
          <w:delText>分鐘。</w:delText>
        </w:r>
      </w:del>
    </w:p>
    <w:p w14:paraId="2AA1C154" w14:textId="1121BEB8" w:rsidR="00E703C5" w:rsidRPr="00A47D85" w:rsidDel="00E95645" w:rsidRDefault="00476267" w:rsidP="00462874">
      <w:pPr>
        <w:adjustRightInd w:val="0"/>
        <w:snapToGrid w:val="0"/>
        <w:spacing w:line="360" w:lineRule="auto"/>
        <w:ind w:left="476" w:hanging="476"/>
        <w:rPr>
          <w:del w:id="390" w:author="user" w:date="2021-09-24T14:41:00Z"/>
          <w:rFonts w:ascii="標楷體" w:eastAsia="標楷體" w:hAnsi="標楷體"/>
          <w:color w:val="000000" w:themeColor="text1"/>
          <w:sz w:val="28"/>
          <w:szCs w:val="28"/>
        </w:rPr>
      </w:pPr>
      <w:del w:id="391" w:author="user" w:date="2021-09-24T14:41:00Z">
        <w:r w:rsidRPr="00A47D85" w:rsidDel="00E95645">
          <w:rPr>
            <w:rFonts w:ascii="Times New Roman" w:eastAsia="標楷體" w:hAnsi="Times New Roman"/>
            <w:color w:val="000000" w:themeColor="text1"/>
            <w:sz w:val="28"/>
            <w:szCs w:val="28"/>
          </w:rPr>
          <w:delText>(</w:delText>
        </w:r>
        <w:r w:rsidRPr="00A47D85" w:rsidDel="00E95645">
          <w:rPr>
            <w:rFonts w:ascii="Times New Roman" w:eastAsia="標楷體" w:hAnsi="Times New Roman"/>
            <w:color w:val="000000" w:themeColor="text1"/>
            <w:sz w:val="28"/>
            <w:szCs w:val="28"/>
          </w:rPr>
          <w:delText>八</w:delText>
        </w:r>
        <w:r w:rsidRPr="00A47D85" w:rsidDel="00E95645">
          <w:rPr>
            <w:rFonts w:ascii="Times New Roman" w:eastAsia="標楷體" w:hAnsi="Times New Roman"/>
            <w:color w:val="000000" w:themeColor="text1"/>
            <w:sz w:val="28"/>
            <w:szCs w:val="28"/>
          </w:rPr>
          <w:delText>)</w:delText>
        </w:r>
        <w:r w:rsidRPr="00A47D85" w:rsidDel="00E95645">
          <w:rPr>
            <w:rFonts w:ascii="Times New Roman" w:eastAsia="標楷體" w:hAnsi="Times New Roman"/>
            <w:color w:val="000000" w:themeColor="text1"/>
            <w:sz w:val="28"/>
            <w:szCs w:val="28"/>
          </w:rPr>
          <w:tab/>
        </w:r>
        <w:r w:rsidRPr="00A47D85" w:rsidDel="00E95645">
          <w:rPr>
            <w:rFonts w:ascii="Times New Roman" w:eastAsia="標楷體" w:hAnsi="Times New Roman"/>
            <w:color w:val="000000" w:themeColor="text1"/>
            <w:sz w:val="28"/>
            <w:szCs w:val="28"/>
          </w:rPr>
          <w:delText>學生專題實作之作品，由專家進行實作能力評量後測。</w:delText>
        </w:r>
        <w:r w:rsidR="00E703C5" w:rsidRPr="00A47D85" w:rsidDel="00E95645">
          <w:rPr>
            <w:rFonts w:ascii="標楷體" w:eastAsia="標楷體" w:hAnsi="標楷體" w:hint="eastAsia"/>
            <w:color w:val="000000" w:themeColor="text1"/>
            <w:sz w:val="28"/>
            <w:szCs w:val="28"/>
          </w:rPr>
          <w:delText>實驗流程如下圖所示：</w:delText>
        </w:r>
      </w:del>
    </w:p>
    <w:p w14:paraId="1A826E60" w14:textId="7268F8D3" w:rsidR="00E703C5" w:rsidRPr="00A47D85" w:rsidRDefault="003C5F88" w:rsidP="00462874">
      <w:pPr>
        <w:spacing w:line="360" w:lineRule="auto"/>
        <w:jc w:val="center"/>
        <w:rPr>
          <w:rFonts w:ascii="BiauKai" w:eastAsia="BiauKai" w:hAnsi="BiauKai"/>
          <w:color w:val="000000" w:themeColor="text1"/>
          <w:sz w:val="28"/>
          <w:szCs w:val="28"/>
        </w:rPr>
      </w:pPr>
      <w:ins w:id="392" w:author="政豪 劉" w:date="2021-09-25T19:35:00Z">
        <w:r>
          <w:rPr>
            <w:noProof/>
          </w:rPr>
          <w:drawing>
            <wp:inline distT="0" distB="0" distL="0" distR="0" wp14:anchorId="5511AB12" wp14:editId="0016D33C">
              <wp:extent cx="4674688" cy="83439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0840" cy="8354880"/>
                      </a:xfrm>
                      <a:prstGeom prst="rect">
                        <a:avLst/>
                      </a:prstGeom>
                    </pic:spPr>
                  </pic:pic>
                </a:graphicData>
              </a:graphic>
            </wp:inline>
          </w:drawing>
        </w:r>
      </w:ins>
      <w:del w:id="393" w:author="政豪 劉" w:date="2021-09-25T19:35:00Z">
        <w:r w:rsidR="002C07EF" w:rsidRPr="00A47D85" w:rsidDel="003C5F88">
          <w:rPr>
            <w:noProof/>
            <w:sz w:val="28"/>
            <w:szCs w:val="28"/>
          </w:rPr>
          <w:drawing>
            <wp:inline distT="0" distB="0" distL="0" distR="0" wp14:anchorId="6E67AD92" wp14:editId="401EA519">
              <wp:extent cx="4562475" cy="8357353"/>
              <wp:effectExtent l="0" t="0" r="0" b="571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69617" cy="8370436"/>
                      </a:xfrm>
                      <a:prstGeom prst="rect">
                        <a:avLst/>
                      </a:prstGeom>
                    </pic:spPr>
                  </pic:pic>
                </a:graphicData>
              </a:graphic>
            </wp:inline>
          </w:drawing>
        </w:r>
      </w:del>
    </w:p>
    <w:p w14:paraId="18D11336" w14:textId="77777777" w:rsidR="00E703C5" w:rsidRPr="00A47D85" w:rsidRDefault="00E703C5" w:rsidP="00462874">
      <w:pPr>
        <w:pStyle w:val="a9"/>
        <w:spacing w:line="360" w:lineRule="auto"/>
        <w:jc w:val="center"/>
        <w:rPr>
          <w:rFonts w:ascii="標楷體" w:eastAsia="標楷體" w:hAnsi="標楷體"/>
          <w:color w:val="000000" w:themeColor="text1"/>
          <w:sz w:val="28"/>
          <w:szCs w:val="28"/>
        </w:rPr>
      </w:pPr>
      <w:bookmarkStart w:id="394" w:name="_Toc524447584"/>
      <w:bookmarkStart w:id="395" w:name="_Toc524447650"/>
      <w:bookmarkStart w:id="396" w:name="_Toc524447725"/>
      <w:bookmarkStart w:id="397" w:name="_Toc524448174"/>
      <w:bookmarkStart w:id="398" w:name="_Toc524448253"/>
      <w:bookmarkStart w:id="399" w:name="_Toc524453174"/>
      <w:bookmarkStart w:id="400" w:name="_Toc31462475"/>
      <w:r w:rsidRPr="00A47D85">
        <w:rPr>
          <w:rFonts w:ascii="標楷體" w:eastAsia="標楷體" w:hAnsi="標楷體" w:cs="Times New Roman"/>
          <w:sz w:val="28"/>
          <w:szCs w:val="28"/>
        </w:rPr>
        <w:t>圖</w:t>
      </w:r>
      <w:r w:rsidRPr="00A47D85">
        <w:rPr>
          <w:rFonts w:ascii="Times New Roman" w:hAnsi="Times New Roman" w:cs="Times New Roman"/>
          <w:sz w:val="28"/>
          <w:szCs w:val="28"/>
        </w:rPr>
        <w:t>3</w:t>
      </w:r>
      <w:r w:rsidRPr="00A47D85">
        <w:rPr>
          <w:rFonts w:ascii="Times New Roman" w:hAnsi="Times New Roman" w:cs="Times New Roman"/>
          <w:sz w:val="28"/>
          <w:szCs w:val="28"/>
        </w:rPr>
        <w:noBreakHyphen/>
      </w:r>
      <w:r w:rsidRPr="00A47D85">
        <w:rPr>
          <w:rFonts w:ascii="Times New Roman" w:hAnsi="Times New Roman" w:cs="Times New Roman"/>
          <w:sz w:val="28"/>
          <w:szCs w:val="28"/>
        </w:rPr>
        <w:fldChar w:fldCharType="begin"/>
      </w:r>
      <w:r w:rsidRPr="00A47D85">
        <w:rPr>
          <w:rFonts w:ascii="Times New Roman" w:hAnsi="Times New Roman" w:cs="Times New Roman"/>
          <w:sz w:val="28"/>
          <w:szCs w:val="28"/>
        </w:rPr>
        <w:instrText xml:space="preserve"> SEQ </w:instrText>
      </w:r>
      <w:r w:rsidRPr="00A47D85">
        <w:rPr>
          <w:rFonts w:ascii="Times New Roman" w:hAnsi="Times New Roman" w:cs="Times New Roman"/>
          <w:sz w:val="28"/>
          <w:szCs w:val="28"/>
        </w:rPr>
        <w:instrText>圖</w:instrText>
      </w:r>
      <w:r w:rsidRPr="00A47D85">
        <w:rPr>
          <w:rFonts w:ascii="Times New Roman" w:hAnsi="Times New Roman" w:cs="Times New Roman"/>
          <w:sz w:val="28"/>
          <w:szCs w:val="28"/>
        </w:rPr>
        <w:instrText xml:space="preserve"> \* ARABIC \s 1 </w:instrText>
      </w:r>
      <w:r w:rsidRPr="00A47D85">
        <w:rPr>
          <w:rFonts w:ascii="Times New Roman" w:hAnsi="Times New Roman" w:cs="Times New Roman"/>
          <w:sz w:val="28"/>
          <w:szCs w:val="28"/>
        </w:rPr>
        <w:fldChar w:fldCharType="separate"/>
      </w:r>
      <w:r w:rsidRPr="00A47D85">
        <w:rPr>
          <w:rFonts w:ascii="Times New Roman" w:hAnsi="Times New Roman" w:cs="Times New Roman"/>
          <w:noProof/>
          <w:sz w:val="28"/>
          <w:szCs w:val="28"/>
        </w:rPr>
        <w:t>2</w:t>
      </w:r>
      <w:r w:rsidRPr="00A47D85">
        <w:rPr>
          <w:rFonts w:ascii="Times New Roman" w:hAnsi="Times New Roman" w:cs="Times New Roman"/>
          <w:sz w:val="28"/>
          <w:szCs w:val="28"/>
        </w:rPr>
        <w:fldChar w:fldCharType="end"/>
      </w:r>
      <w:r w:rsidRPr="00A47D85">
        <w:rPr>
          <w:rFonts w:ascii="Times New Roman" w:eastAsia="標楷體" w:hAnsi="Times New Roman" w:cs="Times New Roman"/>
          <w:color w:val="000000" w:themeColor="text1"/>
          <w:sz w:val="28"/>
          <w:szCs w:val="28"/>
        </w:rPr>
        <w:t xml:space="preserve"> </w:t>
      </w:r>
      <w:r w:rsidRPr="00A47D85">
        <w:rPr>
          <w:rFonts w:ascii="Times New Roman" w:eastAsia="標楷體" w:hAnsi="Times New Roman" w:cs="Times New Roman" w:hint="eastAsia"/>
          <w:color w:val="000000" w:themeColor="text1"/>
          <w:sz w:val="28"/>
          <w:szCs w:val="28"/>
        </w:rPr>
        <w:t>實驗</w:t>
      </w:r>
      <w:r w:rsidRPr="00A47D85">
        <w:rPr>
          <w:rFonts w:ascii="標楷體" w:eastAsia="標楷體" w:hAnsi="標楷體" w:hint="eastAsia"/>
          <w:color w:val="000000" w:themeColor="text1"/>
          <w:sz w:val="28"/>
          <w:szCs w:val="28"/>
        </w:rPr>
        <w:t>流程</w:t>
      </w:r>
      <w:bookmarkEnd w:id="394"/>
      <w:bookmarkEnd w:id="395"/>
      <w:bookmarkEnd w:id="396"/>
      <w:bookmarkEnd w:id="397"/>
      <w:bookmarkEnd w:id="398"/>
      <w:bookmarkEnd w:id="399"/>
      <w:bookmarkEnd w:id="400"/>
    </w:p>
    <w:p w14:paraId="27DAAE89" w14:textId="0BE8AC30" w:rsidR="00E703C5" w:rsidRPr="00A47D85" w:rsidRDefault="00E703C5" w:rsidP="00462874">
      <w:pPr>
        <w:pStyle w:val="2"/>
        <w:adjustRightInd w:val="0"/>
        <w:snapToGrid w:val="0"/>
        <w:spacing w:line="360" w:lineRule="auto"/>
        <w:jc w:val="center"/>
        <w:rPr>
          <w:rFonts w:ascii="標楷體" w:eastAsia="標楷體" w:hAnsi="標楷體"/>
          <w:b w:val="0"/>
          <w:color w:val="000000" w:themeColor="text1"/>
          <w:sz w:val="28"/>
          <w:szCs w:val="28"/>
        </w:rPr>
      </w:pPr>
      <w:bookmarkStart w:id="401" w:name="_Toc523837212"/>
      <w:bookmarkStart w:id="402" w:name="_Toc523837452"/>
      <w:bookmarkStart w:id="403" w:name="_Toc523837886"/>
      <w:bookmarkStart w:id="404" w:name="_Toc523852850"/>
      <w:bookmarkStart w:id="405" w:name="_Toc523852932"/>
      <w:bookmarkStart w:id="406" w:name="_Toc523908438"/>
      <w:bookmarkStart w:id="407" w:name="_Toc523908563"/>
      <w:bookmarkStart w:id="408" w:name="_Toc31725329"/>
      <w:r w:rsidRPr="00A47D85">
        <w:rPr>
          <w:rFonts w:ascii="標楷體" w:eastAsia="標楷體" w:hAnsi="標楷體" w:hint="eastAsia"/>
          <w:b w:val="0"/>
          <w:color w:val="000000" w:themeColor="text1"/>
          <w:sz w:val="28"/>
          <w:szCs w:val="28"/>
        </w:rPr>
        <w:lastRenderedPageBreak/>
        <w:t>第四節 教學</w:t>
      </w:r>
      <w:bookmarkEnd w:id="401"/>
      <w:bookmarkEnd w:id="402"/>
      <w:bookmarkEnd w:id="403"/>
      <w:bookmarkEnd w:id="404"/>
      <w:bookmarkEnd w:id="405"/>
      <w:bookmarkEnd w:id="406"/>
      <w:bookmarkEnd w:id="407"/>
      <w:r w:rsidRPr="00A47D85">
        <w:rPr>
          <w:rFonts w:ascii="標楷體" w:eastAsia="標楷體" w:hAnsi="標楷體" w:hint="eastAsia"/>
          <w:b w:val="0"/>
          <w:color w:val="000000" w:themeColor="text1"/>
          <w:sz w:val="28"/>
          <w:szCs w:val="28"/>
        </w:rPr>
        <w:t>活動</w:t>
      </w:r>
      <w:bookmarkEnd w:id="408"/>
    </w:p>
    <w:p w14:paraId="02EEE00C" w14:textId="619D2ADE" w:rsidR="00F70364" w:rsidRPr="00F70364" w:rsidRDefault="00E703C5" w:rsidP="00F70364">
      <w:pPr>
        <w:ind w:firstLineChars="200" w:firstLine="560"/>
        <w:jc w:val="both"/>
        <w:rPr>
          <w:ins w:id="409" w:author="政豪 劉" w:date="2021-09-26T23:55:00Z"/>
          <w:rFonts w:ascii="標楷體" w:eastAsia="標楷體" w:hAnsi="標楷體" w:hint="eastAsia"/>
          <w:color w:val="000000" w:themeColor="text1"/>
          <w:sz w:val="28"/>
          <w:szCs w:val="28"/>
          <w:rPrChange w:id="410" w:author="ETLab" w:date="2021-09-27T12:58:00Z">
            <w:rPr>
              <w:ins w:id="411" w:author="政豪 劉" w:date="2021-09-26T23:55:00Z"/>
              <w:rFonts w:ascii="BiauKai" w:eastAsia="BiauKai" w:hAnsi="BiauKai" w:hint="eastAsia"/>
              <w:color w:val="000000" w:themeColor="text1"/>
              <w:sz w:val="28"/>
              <w:szCs w:val="28"/>
            </w:rPr>
          </w:rPrChange>
        </w:rPr>
        <w:pPrChange w:id="412" w:author="ETLab" w:date="2021-09-27T12:58:00Z">
          <w:pPr>
            <w:ind w:firstLineChars="200" w:firstLine="560"/>
            <w:jc w:val="both"/>
          </w:pPr>
        </w:pPrChange>
      </w:pPr>
      <w:del w:id="413" w:author="政豪 劉" w:date="2021-09-27T00:19:00Z">
        <w:r w:rsidRPr="00A47D85" w:rsidDel="00AC25ED">
          <w:rPr>
            <w:rFonts w:ascii="Times New Roman" w:eastAsia="標楷體" w:hAnsi="Times New Roman"/>
            <w:color w:val="000000" w:themeColor="text1"/>
            <w:sz w:val="28"/>
            <w:szCs w:val="28"/>
          </w:rPr>
          <w:delText>一、</w:delText>
        </w:r>
      </w:del>
      <w:ins w:id="414" w:author="政豪 劉" w:date="2021-09-26T23:55:00Z">
        <w:r w:rsidR="00F453A3" w:rsidRPr="007B075A">
          <w:rPr>
            <w:rFonts w:ascii="標楷體" w:eastAsia="標楷體" w:hAnsi="標楷體" w:hint="eastAsia"/>
            <w:color w:val="000000" w:themeColor="text1"/>
            <w:sz w:val="28"/>
            <w:szCs w:val="28"/>
          </w:rPr>
          <w:t>實驗組（互動</w:t>
        </w:r>
      </w:ins>
      <w:ins w:id="415" w:author="政豪 劉" w:date="2021-09-27T00:37:00Z">
        <w:r w:rsidR="005F6EB6">
          <w:rPr>
            <w:rFonts w:ascii="標楷體" w:eastAsia="標楷體" w:hAnsi="標楷體" w:hint="eastAsia"/>
            <w:color w:val="000000" w:themeColor="text1"/>
            <w:sz w:val="28"/>
            <w:szCs w:val="28"/>
          </w:rPr>
          <w:t>式體感</w:t>
        </w:r>
      </w:ins>
      <w:ins w:id="416" w:author="政豪 劉" w:date="2021-09-26T23:55:00Z">
        <w:r w:rsidR="00F453A3" w:rsidRPr="007B075A">
          <w:rPr>
            <w:rFonts w:ascii="標楷體" w:eastAsia="標楷體" w:hAnsi="標楷體" w:hint="eastAsia"/>
            <w:color w:val="000000" w:themeColor="text1"/>
            <w:sz w:val="28"/>
            <w:szCs w:val="28"/>
          </w:rPr>
          <w:t>遊戲）：</w:t>
        </w:r>
        <w:r w:rsidR="00F453A3">
          <w:rPr>
            <w:rFonts w:ascii="標楷體" w:eastAsia="標楷體" w:hAnsi="標楷體" w:hint="eastAsia"/>
            <w:color w:val="000000" w:themeColor="text1"/>
            <w:sz w:val="28"/>
            <w:szCs w:val="28"/>
          </w:rPr>
          <w:t>遊戲設計以童話故事為主題，第一週進行動作技能、執行功能與學習成效前測；</w:t>
        </w:r>
        <w:r w:rsidR="00F453A3" w:rsidRPr="007B075A">
          <w:rPr>
            <w:rFonts w:ascii="標楷體" w:eastAsia="標楷體" w:hAnsi="標楷體" w:hint="eastAsia"/>
            <w:color w:val="000000" w:themeColor="text1"/>
            <w:sz w:val="28"/>
            <w:szCs w:val="28"/>
          </w:rPr>
          <w:t>第</w:t>
        </w:r>
        <w:r w:rsidR="00F453A3">
          <w:rPr>
            <w:rFonts w:ascii="標楷體" w:eastAsia="標楷體" w:hAnsi="標楷體" w:hint="eastAsia"/>
            <w:color w:val="000000" w:themeColor="text1"/>
            <w:sz w:val="28"/>
            <w:szCs w:val="28"/>
          </w:rPr>
          <w:t>二</w:t>
        </w:r>
        <w:r w:rsidR="00F453A3" w:rsidRPr="007B075A">
          <w:rPr>
            <w:rFonts w:ascii="標楷體" w:eastAsia="標楷體" w:hAnsi="標楷體" w:hint="eastAsia"/>
            <w:color w:val="000000" w:themeColor="text1"/>
            <w:sz w:val="28"/>
            <w:szCs w:val="28"/>
          </w:rPr>
          <w:t>週進行</w:t>
        </w:r>
      </w:ins>
      <w:ins w:id="417" w:author="政豪 劉" w:date="2021-09-27T00:41:00Z">
        <w:r w:rsidR="00190838">
          <w:rPr>
            <w:rFonts w:ascii="標楷體" w:eastAsia="標楷體" w:hAnsi="標楷體" w:hint="eastAsia"/>
            <w:color w:val="000000" w:themeColor="text1"/>
            <w:sz w:val="28"/>
            <w:szCs w:val="28"/>
          </w:rPr>
          <w:t>互動式體感關卡一</w:t>
        </w:r>
      </w:ins>
      <w:ins w:id="418" w:author="政豪 劉" w:date="2021-09-27T00:42:00Z">
        <w:r w:rsidR="00190838">
          <w:rPr>
            <w:rFonts w:ascii="標楷體" w:eastAsia="標楷體" w:hAnsi="標楷體" w:hint="eastAsia"/>
            <w:color w:val="000000" w:themeColor="text1"/>
            <w:sz w:val="28"/>
            <w:szCs w:val="28"/>
          </w:rPr>
          <w:t>、關卡二以及關卡三</w:t>
        </w:r>
      </w:ins>
      <w:ins w:id="419" w:author="政豪 劉" w:date="2021-09-27T00:41:00Z">
        <w:r w:rsidR="00190838">
          <w:rPr>
            <w:rFonts w:ascii="標楷體" w:eastAsia="標楷體" w:hAnsi="標楷體" w:hint="eastAsia"/>
            <w:color w:val="000000" w:themeColor="text1"/>
            <w:sz w:val="28"/>
            <w:szCs w:val="28"/>
          </w:rPr>
          <w:t>遊戲</w:t>
        </w:r>
      </w:ins>
      <w:ins w:id="420" w:author="政豪 劉" w:date="2021-09-26T23:55:00Z">
        <w:r w:rsidR="00F453A3">
          <w:rPr>
            <w:rFonts w:ascii="標楷體" w:eastAsia="標楷體" w:hAnsi="標楷體" w:hint="eastAsia"/>
            <w:color w:val="000000" w:themeColor="text1"/>
            <w:sz w:val="28"/>
            <w:szCs w:val="28"/>
          </w:rPr>
          <w:t>；</w:t>
        </w:r>
        <w:r w:rsidR="00F453A3" w:rsidRPr="007B075A">
          <w:rPr>
            <w:rFonts w:ascii="標楷體" w:eastAsia="標楷體" w:hAnsi="標楷體" w:hint="eastAsia"/>
            <w:color w:val="000000" w:themeColor="text1"/>
            <w:sz w:val="28"/>
            <w:szCs w:val="28"/>
          </w:rPr>
          <w:t>第</w:t>
        </w:r>
        <w:r w:rsidR="00F453A3">
          <w:rPr>
            <w:rFonts w:ascii="標楷體" w:eastAsia="標楷體" w:hAnsi="標楷體" w:hint="eastAsia"/>
            <w:color w:val="000000" w:themeColor="text1"/>
            <w:sz w:val="28"/>
            <w:szCs w:val="28"/>
          </w:rPr>
          <w:t>三</w:t>
        </w:r>
        <w:r w:rsidR="00F453A3" w:rsidRPr="007B075A">
          <w:rPr>
            <w:rFonts w:ascii="標楷體" w:eastAsia="標楷體" w:hAnsi="標楷體" w:hint="eastAsia"/>
            <w:color w:val="000000" w:themeColor="text1"/>
            <w:sz w:val="28"/>
            <w:szCs w:val="28"/>
          </w:rPr>
          <w:t>週進行</w:t>
        </w:r>
      </w:ins>
      <w:ins w:id="421" w:author="政豪 劉" w:date="2021-09-27T00:43:00Z">
        <w:r w:rsidR="00190838">
          <w:rPr>
            <w:rFonts w:ascii="標楷體" w:eastAsia="標楷體" w:hAnsi="標楷體" w:hint="eastAsia"/>
            <w:color w:val="000000" w:themeColor="text1"/>
            <w:sz w:val="28"/>
            <w:szCs w:val="28"/>
          </w:rPr>
          <w:t>互動式體感關卡四、關卡五以及關卡六遊戲</w:t>
        </w:r>
      </w:ins>
      <w:ins w:id="422" w:author="政豪 劉" w:date="2021-09-26T23:55:00Z">
        <w:r w:rsidR="00F453A3">
          <w:rPr>
            <w:rFonts w:ascii="標楷體" w:eastAsia="標楷體" w:hAnsi="標楷體" w:hint="eastAsia"/>
            <w:color w:val="000000" w:themeColor="text1"/>
            <w:sz w:val="28"/>
            <w:szCs w:val="28"/>
          </w:rPr>
          <w:t>；</w:t>
        </w:r>
        <w:r w:rsidR="00F453A3" w:rsidRPr="007B075A">
          <w:rPr>
            <w:rFonts w:ascii="標楷體" w:eastAsia="標楷體" w:hAnsi="標楷體" w:hint="eastAsia"/>
            <w:color w:val="000000" w:themeColor="text1"/>
            <w:sz w:val="28"/>
            <w:szCs w:val="28"/>
          </w:rPr>
          <w:t>第</w:t>
        </w:r>
        <w:r w:rsidR="00F453A3">
          <w:rPr>
            <w:rFonts w:ascii="標楷體" w:eastAsia="標楷體" w:hAnsi="標楷體" w:hint="eastAsia"/>
            <w:color w:val="000000" w:themeColor="text1"/>
            <w:sz w:val="28"/>
            <w:szCs w:val="28"/>
          </w:rPr>
          <w:t>四</w:t>
        </w:r>
        <w:r w:rsidR="00F453A3" w:rsidRPr="007B075A">
          <w:rPr>
            <w:rFonts w:ascii="標楷體" w:eastAsia="標楷體" w:hAnsi="標楷體" w:hint="eastAsia"/>
            <w:color w:val="000000" w:themeColor="text1"/>
            <w:sz w:val="28"/>
            <w:szCs w:val="28"/>
          </w:rPr>
          <w:t>週進行</w:t>
        </w:r>
      </w:ins>
      <w:ins w:id="423" w:author="政豪 劉" w:date="2021-09-27T00:43:00Z">
        <w:r w:rsidR="00190838">
          <w:rPr>
            <w:rFonts w:ascii="標楷體" w:eastAsia="標楷體" w:hAnsi="標楷體" w:hint="eastAsia"/>
            <w:color w:val="000000" w:themeColor="text1"/>
            <w:sz w:val="28"/>
            <w:szCs w:val="28"/>
          </w:rPr>
          <w:t>互動式體感關卡七、關卡八以及關卡九遊戲</w:t>
        </w:r>
      </w:ins>
      <w:ins w:id="424" w:author="政豪 劉" w:date="2021-09-26T23:55:00Z">
        <w:r w:rsidR="00F453A3">
          <w:rPr>
            <w:rFonts w:ascii="標楷體" w:eastAsia="標楷體" w:hAnsi="標楷體" w:hint="eastAsia"/>
            <w:color w:val="000000" w:themeColor="text1"/>
            <w:sz w:val="28"/>
            <w:szCs w:val="28"/>
          </w:rPr>
          <w:t>；第五週進行動作技能、執行功能與學習成效後測。</w:t>
        </w:r>
      </w:ins>
    </w:p>
    <w:p w14:paraId="7C4759F4" w14:textId="1703AA42" w:rsidR="00AC25ED" w:rsidRDefault="00F453A3" w:rsidP="00190838">
      <w:pPr>
        <w:ind w:firstLineChars="200" w:firstLine="560"/>
        <w:jc w:val="both"/>
        <w:rPr>
          <w:ins w:id="425" w:author="政豪 劉" w:date="2021-09-27T00:45:00Z"/>
          <w:rFonts w:ascii="標楷體" w:eastAsia="標楷體" w:hAnsi="標楷體"/>
          <w:color w:val="000000" w:themeColor="text1"/>
          <w:sz w:val="28"/>
          <w:szCs w:val="28"/>
        </w:rPr>
      </w:pPr>
      <w:ins w:id="426" w:author="政豪 劉" w:date="2021-09-26T23:55:00Z">
        <w:r w:rsidRPr="007B075A">
          <w:rPr>
            <w:rFonts w:ascii="標楷體" w:eastAsia="標楷體" w:hAnsi="標楷體" w:hint="eastAsia"/>
            <w:color w:val="000000" w:themeColor="text1"/>
            <w:sz w:val="28"/>
            <w:szCs w:val="28"/>
          </w:rPr>
          <w:t>對照組（</w:t>
        </w:r>
      </w:ins>
      <w:ins w:id="427" w:author="政豪 劉" w:date="2021-09-27T00:36:00Z">
        <w:r w:rsidR="005F6EB6">
          <w:rPr>
            <w:rFonts w:ascii="標楷體" w:eastAsia="標楷體" w:hAnsi="標楷體" w:hint="eastAsia"/>
            <w:color w:val="000000" w:themeColor="text1"/>
            <w:sz w:val="28"/>
            <w:szCs w:val="28"/>
          </w:rPr>
          <w:t>活動</w:t>
        </w:r>
      </w:ins>
      <w:ins w:id="428" w:author="政豪 劉" w:date="2021-09-26T23:55:00Z">
        <w:r>
          <w:rPr>
            <w:rFonts w:ascii="標楷體" w:eastAsia="標楷體" w:hAnsi="標楷體" w:hint="eastAsia"/>
            <w:color w:val="000000" w:themeColor="text1"/>
            <w:sz w:val="28"/>
            <w:szCs w:val="28"/>
          </w:rPr>
          <w:t>教學</w:t>
        </w:r>
        <w:r w:rsidRPr="007B075A">
          <w:rPr>
            <w:rFonts w:ascii="標楷體" w:eastAsia="標楷體" w:hAnsi="標楷體" w:hint="eastAsia"/>
            <w:color w:val="000000" w:themeColor="text1"/>
            <w:sz w:val="28"/>
            <w:szCs w:val="28"/>
          </w:rPr>
          <w:t>遊戲</w:t>
        </w:r>
        <w:r>
          <w:rPr>
            <w:rFonts w:ascii="標楷體" w:eastAsia="標楷體" w:hAnsi="標楷體" w:hint="eastAsia"/>
            <w:color w:val="000000" w:themeColor="text1"/>
            <w:sz w:val="28"/>
            <w:szCs w:val="28"/>
          </w:rPr>
          <w:t>式學習</w:t>
        </w:r>
        <w:r w:rsidRPr="007B075A">
          <w:rPr>
            <w:rFonts w:ascii="標楷體" w:eastAsia="標楷體" w:hAnsi="標楷體" w:hint="eastAsia"/>
            <w:color w:val="000000" w:themeColor="text1"/>
            <w:sz w:val="28"/>
            <w:szCs w:val="28"/>
          </w:rPr>
          <w:t>）：</w:t>
        </w:r>
        <w:r>
          <w:rPr>
            <w:rFonts w:ascii="標楷體" w:eastAsia="標楷體" w:hAnsi="標楷體" w:hint="eastAsia"/>
            <w:color w:val="000000" w:themeColor="text1"/>
            <w:sz w:val="28"/>
            <w:szCs w:val="28"/>
          </w:rPr>
          <w:t>繪本以童話故事為主題，第一週進行動作技能、執行功能與學習成效前測；</w:t>
        </w:r>
        <w:r w:rsidRPr="007B075A">
          <w:rPr>
            <w:rFonts w:ascii="標楷體" w:eastAsia="標楷體" w:hAnsi="標楷體" w:hint="eastAsia"/>
            <w:color w:val="000000" w:themeColor="text1"/>
            <w:sz w:val="28"/>
            <w:szCs w:val="28"/>
          </w:rPr>
          <w:t>第</w:t>
        </w:r>
        <w:r>
          <w:rPr>
            <w:rFonts w:ascii="標楷體" w:eastAsia="標楷體" w:hAnsi="標楷體" w:hint="eastAsia"/>
            <w:color w:val="000000" w:themeColor="text1"/>
            <w:sz w:val="28"/>
            <w:szCs w:val="28"/>
          </w:rPr>
          <w:t>二</w:t>
        </w:r>
        <w:r w:rsidRPr="007B075A">
          <w:rPr>
            <w:rFonts w:ascii="標楷體" w:eastAsia="標楷體" w:hAnsi="標楷體" w:hint="eastAsia"/>
            <w:color w:val="000000" w:themeColor="text1"/>
            <w:sz w:val="28"/>
            <w:szCs w:val="28"/>
          </w:rPr>
          <w:t>週進行</w:t>
        </w:r>
        <w:r>
          <w:rPr>
            <w:rFonts w:ascii="標楷體" w:eastAsia="標楷體" w:hAnsi="標楷體" w:hint="eastAsia"/>
            <w:color w:val="000000" w:themeColor="text1"/>
            <w:sz w:val="28"/>
            <w:szCs w:val="28"/>
          </w:rPr>
          <w:t>以繪本故事書引導，</w:t>
        </w:r>
      </w:ins>
      <w:ins w:id="429" w:author="政豪 劉" w:date="2021-09-27T00:43:00Z">
        <w:r w:rsidR="00190838">
          <w:rPr>
            <w:rFonts w:ascii="標楷體" w:eastAsia="標楷體" w:hAnsi="標楷體" w:hint="eastAsia"/>
            <w:color w:val="000000" w:themeColor="text1"/>
            <w:sz w:val="28"/>
            <w:szCs w:val="28"/>
          </w:rPr>
          <w:t>進行活動式教學關卡一、關卡二以及關卡三</w:t>
        </w:r>
      </w:ins>
      <w:ins w:id="430" w:author="政豪 劉" w:date="2021-09-26T23:55:00Z">
        <w:r>
          <w:rPr>
            <w:rFonts w:ascii="標楷體" w:eastAsia="標楷體" w:hAnsi="標楷體" w:hint="eastAsia"/>
            <w:color w:val="000000" w:themeColor="text1"/>
            <w:sz w:val="28"/>
            <w:szCs w:val="28"/>
          </w:rPr>
          <w:t>；</w:t>
        </w:r>
        <w:r w:rsidRPr="007B075A">
          <w:rPr>
            <w:rFonts w:ascii="標楷體" w:eastAsia="標楷體" w:hAnsi="標楷體" w:hint="eastAsia"/>
            <w:color w:val="000000" w:themeColor="text1"/>
            <w:sz w:val="28"/>
            <w:szCs w:val="28"/>
          </w:rPr>
          <w:t>第</w:t>
        </w:r>
        <w:r>
          <w:rPr>
            <w:rFonts w:ascii="標楷體" w:eastAsia="標楷體" w:hAnsi="標楷體" w:hint="eastAsia"/>
            <w:color w:val="000000" w:themeColor="text1"/>
            <w:sz w:val="28"/>
            <w:szCs w:val="28"/>
          </w:rPr>
          <w:t>三</w:t>
        </w:r>
        <w:r w:rsidRPr="007B075A">
          <w:rPr>
            <w:rFonts w:ascii="標楷體" w:eastAsia="標楷體" w:hAnsi="標楷體" w:hint="eastAsia"/>
            <w:color w:val="000000" w:themeColor="text1"/>
            <w:sz w:val="28"/>
            <w:szCs w:val="28"/>
          </w:rPr>
          <w:t>週</w:t>
        </w:r>
      </w:ins>
      <w:ins w:id="431" w:author="政豪 劉" w:date="2021-09-27T00:44:00Z">
        <w:r w:rsidR="00190838" w:rsidRPr="007B075A">
          <w:rPr>
            <w:rFonts w:ascii="標楷體" w:eastAsia="標楷體" w:hAnsi="標楷體" w:hint="eastAsia"/>
            <w:color w:val="000000" w:themeColor="text1"/>
            <w:sz w:val="28"/>
            <w:szCs w:val="28"/>
          </w:rPr>
          <w:t>進行</w:t>
        </w:r>
        <w:r w:rsidR="00190838">
          <w:rPr>
            <w:rFonts w:ascii="標楷體" w:eastAsia="標楷體" w:hAnsi="標楷體" w:hint="eastAsia"/>
            <w:color w:val="000000" w:themeColor="text1"/>
            <w:sz w:val="28"/>
            <w:szCs w:val="28"/>
          </w:rPr>
          <w:t>以繪本故事書引導，進行活動式教學關卡四、關卡五以及關卡六</w:t>
        </w:r>
      </w:ins>
      <w:ins w:id="432" w:author="政豪 劉" w:date="2021-09-26T23:55:00Z">
        <w:r>
          <w:rPr>
            <w:rFonts w:ascii="標楷體" w:eastAsia="標楷體" w:hAnsi="標楷體" w:hint="eastAsia"/>
            <w:color w:val="000000" w:themeColor="text1"/>
            <w:sz w:val="28"/>
            <w:szCs w:val="28"/>
          </w:rPr>
          <w:t>；</w:t>
        </w:r>
        <w:r w:rsidRPr="007B075A">
          <w:rPr>
            <w:rFonts w:ascii="標楷體" w:eastAsia="標楷體" w:hAnsi="標楷體" w:hint="eastAsia"/>
            <w:color w:val="000000" w:themeColor="text1"/>
            <w:sz w:val="28"/>
            <w:szCs w:val="28"/>
          </w:rPr>
          <w:t>第</w:t>
        </w:r>
        <w:r>
          <w:rPr>
            <w:rFonts w:ascii="標楷體" w:eastAsia="標楷體" w:hAnsi="標楷體" w:hint="eastAsia"/>
            <w:color w:val="000000" w:themeColor="text1"/>
            <w:sz w:val="28"/>
            <w:szCs w:val="28"/>
          </w:rPr>
          <w:t>四</w:t>
        </w:r>
        <w:r w:rsidRPr="007B075A">
          <w:rPr>
            <w:rFonts w:ascii="標楷體" w:eastAsia="標楷體" w:hAnsi="標楷體" w:hint="eastAsia"/>
            <w:color w:val="000000" w:themeColor="text1"/>
            <w:sz w:val="28"/>
            <w:szCs w:val="28"/>
          </w:rPr>
          <w:t>週</w:t>
        </w:r>
      </w:ins>
      <w:ins w:id="433" w:author="政豪 劉" w:date="2021-09-27T00:44:00Z">
        <w:r w:rsidR="00190838" w:rsidRPr="007B075A">
          <w:rPr>
            <w:rFonts w:ascii="標楷體" w:eastAsia="標楷體" w:hAnsi="標楷體" w:hint="eastAsia"/>
            <w:color w:val="000000" w:themeColor="text1"/>
            <w:sz w:val="28"/>
            <w:szCs w:val="28"/>
          </w:rPr>
          <w:t>進行</w:t>
        </w:r>
        <w:r w:rsidR="00190838">
          <w:rPr>
            <w:rFonts w:ascii="標楷體" w:eastAsia="標楷體" w:hAnsi="標楷體" w:hint="eastAsia"/>
            <w:color w:val="000000" w:themeColor="text1"/>
            <w:sz w:val="28"/>
            <w:szCs w:val="28"/>
          </w:rPr>
          <w:t>以繪本故事書引導，進行活動式教學關卡七、關卡八以及關卡九</w:t>
        </w:r>
      </w:ins>
      <w:ins w:id="434" w:author="政豪 劉" w:date="2021-09-26T23:55:00Z">
        <w:r>
          <w:rPr>
            <w:rFonts w:ascii="標楷體" w:eastAsia="標楷體" w:hAnsi="標楷體" w:hint="eastAsia"/>
            <w:color w:val="000000" w:themeColor="text1"/>
            <w:sz w:val="28"/>
            <w:szCs w:val="28"/>
          </w:rPr>
          <w:t>；第五週進行動作技能、執行功能與</w:t>
        </w:r>
      </w:ins>
      <w:ins w:id="435" w:author="政豪 劉" w:date="2021-09-27T00:44:00Z">
        <w:r w:rsidR="00190838">
          <w:rPr>
            <w:rFonts w:ascii="標楷體" w:eastAsia="標楷體" w:hAnsi="標楷體" w:hint="eastAsia"/>
            <w:color w:val="000000" w:themeColor="text1"/>
            <w:sz w:val="28"/>
            <w:szCs w:val="28"/>
          </w:rPr>
          <w:t>學習成效</w:t>
        </w:r>
      </w:ins>
      <w:ins w:id="436" w:author="政豪 劉" w:date="2021-09-27T00:45:00Z">
        <w:r w:rsidR="00190838">
          <w:rPr>
            <w:rFonts w:ascii="標楷體" w:eastAsia="標楷體" w:hAnsi="標楷體" w:hint="eastAsia"/>
            <w:color w:val="000000" w:themeColor="text1"/>
            <w:sz w:val="28"/>
            <w:szCs w:val="28"/>
          </w:rPr>
          <w:t>後</w:t>
        </w:r>
      </w:ins>
      <w:ins w:id="437" w:author="政豪 劉" w:date="2021-09-27T00:44:00Z">
        <w:r w:rsidR="00190838">
          <w:rPr>
            <w:rFonts w:ascii="標楷體" w:eastAsia="標楷體" w:hAnsi="標楷體" w:hint="eastAsia"/>
            <w:color w:val="000000" w:themeColor="text1"/>
            <w:sz w:val="28"/>
            <w:szCs w:val="28"/>
          </w:rPr>
          <w:t>測</w:t>
        </w:r>
      </w:ins>
      <w:ins w:id="438" w:author="政豪 劉" w:date="2021-09-26T23:55:00Z">
        <w:r>
          <w:rPr>
            <w:rFonts w:ascii="標楷體" w:eastAsia="標楷體" w:hAnsi="標楷體" w:hint="eastAsia"/>
            <w:color w:val="000000" w:themeColor="text1"/>
            <w:sz w:val="28"/>
            <w:szCs w:val="28"/>
          </w:rPr>
          <w:t>。</w:t>
        </w:r>
        <w:r w:rsidRPr="007B075A">
          <w:rPr>
            <w:rFonts w:ascii="標楷體" w:eastAsia="標楷體" w:hAnsi="標楷體" w:hint="eastAsia"/>
            <w:color w:val="000000" w:themeColor="text1"/>
            <w:sz w:val="28"/>
            <w:szCs w:val="28"/>
          </w:rPr>
          <w:t>詳細如下表</w:t>
        </w:r>
        <w:r w:rsidRPr="007B075A">
          <w:rPr>
            <w:rFonts w:ascii="Times New Roman" w:eastAsia="標楷體" w:hAnsi="Times New Roman" w:cs="Times New Roman"/>
            <w:color w:val="000000" w:themeColor="text1"/>
            <w:sz w:val="28"/>
            <w:szCs w:val="28"/>
          </w:rPr>
          <w:t>3-</w:t>
        </w:r>
        <w:r>
          <w:rPr>
            <w:rFonts w:ascii="Times New Roman" w:eastAsia="標楷體" w:hAnsi="Times New Roman" w:cs="Times New Roman"/>
            <w:color w:val="000000" w:themeColor="text1"/>
            <w:sz w:val="28"/>
            <w:szCs w:val="28"/>
          </w:rPr>
          <w:t>3</w:t>
        </w:r>
        <w:r w:rsidRPr="007B075A">
          <w:rPr>
            <w:rFonts w:ascii="標楷體" w:eastAsia="標楷體" w:hAnsi="標楷體" w:hint="eastAsia"/>
            <w:color w:val="000000" w:themeColor="text1"/>
            <w:sz w:val="28"/>
            <w:szCs w:val="28"/>
          </w:rPr>
          <w:t>。</w:t>
        </w:r>
      </w:ins>
    </w:p>
    <w:p w14:paraId="02A75D47" w14:textId="7424AC35" w:rsidR="00190838" w:rsidRDefault="00190838" w:rsidP="00190838">
      <w:pPr>
        <w:ind w:firstLineChars="200" w:firstLine="560"/>
        <w:jc w:val="both"/>
        <w:rPr>
          <w:ins w:id="439" w:author="政豪 劉" w:date="2021-09-27T00:45:00Z"/>
          <w:rFonts w:ascii="標楷體" w:eastAsia="標楷體" w:hAnsi="標楷體"/>
          <w:color w:val="000000" w:themeColor="text1"/>
          <w:sz w:val="28"/>
          <w:szCs w:val="28"/>
        </w:rPr>
      </w:pPr>
    </w:p>
    <w:p w14:paraId="3DEF62AB" w14:textId="60261393" w:rsidR="00190838" w:rsidRDefault="00190838" w:rsidP="00190838">
      <w:pPr>
        <w:ind w:firstLineChars="200" w:firstLine="560"/>
        <w:jc w:val="both"/>
        <w:rPr>
          <w:ins w:id="440" w:author="政豪 劉" w:date="2021-09-27T00:45:00Z"/>
          <w:rFonts w:ascii="標楷體" w:eastAsia="標楷體" w:hAnsi="標楷體"/>
          <w:color w:val="000000" w:themeColor="text1"/>
          <w:sz w:val="28"/>
          <w:szCs w:val="28"/>
        </w:rPr>
      </w:pPr>
    </w:p>
    <w:p w14:paraId="2FC9E949" w14:textId="0B1EBE62" w:rsidR="00190838" w:rsidRDefault="00190838" w:rsidP="00190838">
      <w:pPr>
        <w:ind w:firstLineChars="200" w:firstLine="560"/>
        <w:jc w:val="both"/>
        <w:rPr>
          <w:ins w:id="441" w:author="政豪 劉" w:date="2021-09-27T00:45:00Z"/>
          <w:rFonts w:ascii="標楷體" w:eastAsia="標楷體" w:hAnsi="標楷體"/>
          <w:color w:val="000000" w:themeColor="text1"/>
          <w:sz w:val="28"/>
          <w:szCs w:val="28"/>
        </w:rPr>
      </w:pPr>
    </w:p>
    <w:p w14:paraId="357A7CC9" w14:textId="728B4E51" w:rsidR="00190838" w:rsidRDefault="00190838" w:rsidP="00190838">
      <w:pPr>
        <w:ind w:firstLineChars="200" w:firstLine="560"/>
        <w:jc w:val="both"/>
        <w:rPr>
          <w:ins w:id="442" w:author="政豪 劉" w:date="2021-09-27T00:45:00Z"/>
          <w:rFonts w:ascii="標楷體" w:eastAsia="標楷體" w:hAnsi="標楷體"/>
          <w:color w:val="000000" w:themeColor="text1"/>
          <w:sz w:val="28"/>
          <w:szCs w:val="28"/>
        </w:rPr>
      </w:pPr>
    </w:p>
    <w:p w14:paraId="65486612" w14:textId="3B0F729B" w:rsidR="00190838" w:rsidRDefault="00190838" w:rsidP="00190838">
      <w:pPr>
        <w:ind w:firstLineChars="200" w:firstLine="560"/>
        <w:jc w:val="both"/>
        <w:rPr>
          <w:ins w:id="443" w:author="政豪 劉" w:date="2021-09-27T00:45:00Z"/>
          <w:rFonts w:ascii="標楷體" w:eastAsia="標楷體" w:hAnsi="標楷體"/>
          <w:color w:val="000000" w:themeColor="text1"/>
          <w:sz w:val="28"/>
          <w:szCs w:val="28"/>
        </w:rPr>
      </w:pPr>
    </w:p>
    <w:p w14:paraId="5AAC6F3C" w14:textId="77777777" w:rsidR="00190838" w:rsidRPr="007B075A" w:rsidRDefault="00190838">
      <w:pPr>
        <w:ind w:firstLineChars="200" w:firstLine="560"/>
        <w:jc w:val="both"/>
        <w:rPr>
          <w:ins w:id="444" w:author="政豪 劉" w:date="2021-09-26T23:55:00Z"/>
          <w:rFonts w:ascii="標楷體" w:eastAsia="標楷體" w:hAnsi="標楷體"/>
          <w:color w:val="000000" w:themeColor="text1"/>
          <w:sz w:val="28"/>
          <w:szCs w:val="28"/>
        </w:rPr>
      </w:pPr>
    </w:p>
    <w:p w14:paraId="234402B8" w14:textId="77777777" w:rsidR="00F453A3" w:rsidRPr="007B075A" w:rsidRDefault="00F453A3" w:rsidP="00F453A3">
      <w:pPr>
        <w:pStyle w:val="a9"/>
        <w:ind w:left="1520" w:hanging="560"/>
        <w:rPr>
          <w:ins w:id="445" w:author="政豪 劉" w:date="2021-09-26T23:55:00Z"/>
          <w:rFonts w:ascii="標楷體" w:eastAsia="標楷體" w:hAnsi="標楷體"/>
          <w:color w:val="000000" w:themeColor="text1"/>
          <w:sz w:val="28"/>
          <w:szCs w:val="28"/>
        </w:rPr>
      </w:pPr>
      <w:bookmarkStart w:id="446" w:name="_Toc8276065"/>
      <w:ins w:id="447" w:author="政豪 劉" w:date="2021-09-26T23:55:00Z">
        <w:r w:rsidRPr="00280342">
          <w:rPr>
            <w:rFonts w:ascii="標楷體" w:eastAsia="標楷體" w:hAnsi="標楷體" w:cs="Times New Roman"/>
            <w:sz w:val="28"/>
            <w:szCs w:val="28"/>
          </w:rPr>
          <w:lastRenderedPageBreak/>
          <w:t>表</w:t>
        </w:r>
        <w:r w:rsidRPr="00280342">
          <w:rPr>
            <w:rFonts w:ascii="Times New Roman" w:hAnsi="Times New Roman" w:cs="Times New Roman"/>
            <w:sz w:val="28"/>
            <w:szCs w:val="28"/>
          </w:rPr>
          <w:t>3</w:t>
        </w:r>
        <w:r>
          <w:rPr>
            <w:rFonts w:ascii="Times New Roman" w:hAnsi="Times New Roman" w:cs="Times New Roman"/>
            <w:sz w:val="28"/>
            <w:szCs w:val="28"/>
          </w:rPr>
          <w:noBreakHyphen/>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w:instrText>
        </w:r>
        <w:r>
          <w:rPr>
            <w:rFonts w:ascii="Times New Roman" w:hAnsi="Times New Roman" w:cs="Times New Roman"/>
            <w:sz w:val="28"/>
            <w:szCs w:val="28"/>
          </w:rPr>
          <w:instrText>表</w:instrText>
        </w:r>
        <w:r>
          <w:rPr>
            <w:rFonts w:ascii="Times New Roman" w:hAnsi="Times New Roman" w:cs="Times New Roman"/>
            <w:sz w:val="28"/>
            <w:szCs w:val="28"/>
          </w:rPr>
          <w:instrText xml:space="preserve"> \* ARABIC \s 1 </w:instrText>
        </w:r>
        <w:r>
          <w:rPr>
            <w:rFonts w:ascii="Times New Roman" w:hAnsi="Times New Roman" w:cs="Times New Roman"/>
            <w:sz w:val="28"/>
            <w:szCs w:val="28"/>
          </w:rPr>
          <w:fldChar w:fldCharType="separate"/>
        </w:r>
        <w:r>
          <w:rPr>
            <w:rFonts w:ascii="Times New Roman" w:hAnsi="Times New Roman" w:cs="Times New Roman"/>
            <w:noProof/>
            <w:sz w:val="28"/>
            <w:szCs w:val="28"/>
          </w:rPr>
          <w:t>3</w:t>
        </w:r>
        <w:r>
          <w:rPr>
            <w:rFonts w:ascii="Times New Roman" w:hAnsi="Times New Roman" w:cs="Times New Roman"/>
            <w:sz w:val="28"/>
            <w:szCs w:val="28"/>
          </w:rPr>
          <w:fldChar w:fldCharType="end"/>
        </w:r>
        <w:r w:rsidRPr="007B075A">
          <w:rPr>
            <w:rFonts w:ascii="標楷體" w:eastAsia="標楷體" w:hAnsi="標楷體"/>
            <w:color w:val="000000" w:themeColor="text1"/>
            <w:sz w:val="28"/>
            <w:szCs w:val="28"/>
          </w:rPr>
          <w:t xml:space="preserve"> </w:t>
        </w:r>
        <w:r w:rsidRPr="007B075A">
          <w:rPr>
            <w:rFonts w:ascii="標楷體" w:eastAsia="標楷體" w:hAnsi="標楷體" w:hint="eastAsia"/>
            <w:color w:val="000000" w:themeColor="text1"/>
            <w:sz w:val="28"/>
            <w:szCs w:val="28"/>
          </w:rPr>
          <w:t>實驗組與對照組教學實驗流程</w:t>
        </w:r>
        <w:r>
          <w:rPr>
            <w:rFonts w:ascii="標楷體" w:eastAsia="標楷體" w:hAnsi="標楷體" w:hint="eastAsia"/>
            <w:color w:val="000000" w:themeColor="text1"/>
            <w:sz w:val="28"/>
            <w:szCs w:val="28"/>
          </w:rPr>
          <w:t>（詳細如附件一）</w:t>
        </w:r>
        <w:bookmarkEnd w:id="446"/>
      </w:ins>
    </w:p>
    <w:tbl>
      <w:tblPr>
        <w:tblStyle w:val="24"/>
        <w:tblW w:w="0" w:type="auto"/>
        <w:tblLook w:val="04A0" w:firstRow="1" w:lastRow="0" w:firstColumn="1" w:lastColumn="0" w:noHBand="0" w:noVBand="1"/>
      </w:tblPr>
      <w:tblGrid>
        <w:gridCol w:w="993"/>
        <w:gridCol w:w="3685"/>
        <w:gridCol w:w="3612"/>
      </w:tblGrid>
      <w:tr w:rsidR="00F453A3" w:rsidRPr="007B075A" w14:paraId="15717DAB" w14:textId="77777777" w:rsidTr="00F70364">
        <w:trPr>
          <w:cnfStyle w:val="100000000000" w:firstRow="1" w:lastRow="0" w:firstColumn="0" w:lastColumn="0" w:oddVBand="0" w:evenVBand="0" w:oddHBand="0" w:evenHBand="0" w:firstRowFirstColumn="0" w:firstRowLastColumn="0" w:lastRowFirstColumn="0" w:lastRowLastColumn="0"/>
          <w:ins w:id="448" w:author="政豪 劉" w:date="2021-09-26T23:55:00Z"/>
        </w:trPr>
        <w:tc>
          <w:tcPr>
            <w:cnfStyle w:val="001000000000" w:firstRow="0" w:lastRow="0" w:firstColumn="1" w:lastColumn="0" w:oddVBand="0" w:evenVBand="0" w:oddHBand="0" w:evenHBand="0" w:firstRowFirstColumn="0" w:firstRowLastColumn="0" w:lastRowFirstColumn="0" w:lastRowLastColumn="0"/>
            <w:tcW w:w="993" w:type="dxa"/>
            <w:tcBorders>
              <w:top w:val="single" w:sz="18" w:space="0" w:color="7F7F7F" w:themeColor="text1" w:themeTint="80"/>
            </w:tcBorders>
          </w:tcPr>
          <w:p w14:paraId="03290C16" w14:textId="77777777" w:rsidR="00F453A3" w:rsidRPr="007B075A" w:rsidRDefault="00F453A3" w:rsidP="00F70364">
            <w:pPr>
              <w:rPr>
                <w:ins w:id="449" w:author="政豪 劉" w:date="2021-09-26T23:55:00Z"/>
                <w:rFonts w:ascii="標楷體" w:eastAsia="標楷體" w:hAnsi="標楷體"/>
                <w:b w:val="0"/>
                <w:color w:val="000000" w:themeColor="text1"/>
              </w:rPr>
            </w:pPr>
          </w:p>
        </w:tc>
        <w:tc>
          <w:tcPr>
            <w:tcW w:w="3685" w:type="dxa"/>
            <w:tcBorders>
              <w:top w:val="single" w:sz="18" w:space="0" w:color="7F7F7F" w:themeColor="text1" w:themeTint="80"/>
            </w:tcBorders>
          </w:tcPr>
          <w:p w14:paraId="58C16728" w14:textId="77777777" w:rsidR="00F453A3" w:rsidRPr="007B075A" w:rsidRDefault="00F453A3" w:rsidP="00F70364">
            <w:pPr>
              <w:jc w:val="center"/>
              <w:cnfStyle w:val="100000000000" w:firstRow="1" w:lastRow="0" w:firstColumn="0" w:lastColumn="0" w:oddVBand="0" w:evenVBand="0" w:oddHBand="0" w:evenHBand="0" w:firstRowFirstColumn="0" w:firstRowLastColumn="0" w:lastRowFirstColumn="0" w:lastRowLastColumn="0"/>
              <w:rPr>
                <w:ins w:id="450" w:author="政豪 劉" w:date="2021-09-26T23:55:00Z"/>
                <w:rFonts w:ascii="標楷體" w:eastAsia="標楷體" w:hAnsi="標楷體"/>
                <w:bCs w:val="0"/>
                <w:color w:val="000000" w:themeColor="text1"/>
              </w:rPr>
            </w:pPr>
            <w:ins w:id="451" w:author="政豪 劉" w:date="2021-09-26T23:55:00Z">
              <w:r w:rsidRPr="007B075A">
                <w:rPr>
                  <w:rFonts w:ascii="標楷體" w:eastAsia="標楷體" w:hAnsi="標楷體" w:hint="eastAsia"/>
                  <w:b w:val="0"/>
                  <w:color w:val="000000" w:themeColor="text1"/>
                </w:rPr>
                <w:t>實驗組</w:t>
              </w:r>
            </w:ins>
          </w:p>
          <w:p w14:paraId="0E9F4819" w14:textId="3147B94F" w:rsidR="00F453A3" w:rsidRPr="007B075A" w:rsidRDefault="00F453A3" w:rsidP="00F70364">
            <w:pPr>
              <w:jc w:val="center"/>
              <w:cnfStyle w:val="100000000000" w:firstRow="1" w:lastRow="0" w:firstColumn="0" w:lastColumn="0" w:oddVBand="0" w:evenVBand="0" w:oddHBand="0" w:evenHBand="0" w:firstRowFirstColumn="0" w:firstRowLastColumn="0" w:lastRowFirstColumn="0" w:lastRowLastColumn="0"/>
              <w:rPr>
                <w:ins w:id="452" w:author="政豪 劉" w:date="2021-09-26T23:55:00Z"/>
                <w:rFonts w:ascii="標楷體" w:eastAsia="標楷體" w:hAnsi="標楷體"/>
                <w:b w:val="0"/>
                <w:color w:val="000000" w:themeColor="text1"/>
              </w:rPr>
            </w:pPr>
            <w:ins w:id="453" w:author="政豪 劉" w:date="2021-09-26T23:55:00Z">
              <w:r w:rsidRPr="007B075A">
                <w:rPr>
                  <w:rFonts w:ascii="標楷體" w:eastAsia="標楷體" w:hAnsi="標楷體" w:hint="eastAsia"/>
                  <w:b w:val="0"/>
                  <w:color w:val="000000" w:themeColor="text1"/>
                </w:rPr>
                <w:t>（互動</w:t>
              </w:r>
            </w:ins>
            <w:ins w:id="454" w:author="政豪 劉" w:date="2021-09-27T00:21:00Z">
              <w:r w:rsidR="00AC25ED">
                <w:rPr>
                  <w:rFonts w:ascii="標楷體" w:eastAsia="標楷體" w:hAnsi="標楷體" w:hint="eastAsia"/>
                  <w:b w:val="0"/>
                  <w:color w:val="000000" w:themeColor="text1"/>
                </w:rPr>
                <w:t>式體感</w:t>
              </w:r>
            </w:ins>
            <w:ins w:id="455" w:author="政豪 劉" w:date="2021-09-26T23:55:00Z">
              <w:r w:rsidRPr="007B075A">
                <w:rPr>
                  <w:rFonts w:ascii="標楷體" w:eastAsia="標楷體" w:hAnsi="標楷體" w:hint="eastAsia"/>
                  <w:b w:val="0"/>
                  <w:color w:val="000000" w:themeColor="text1"/>
                </w:rPr>
                <w:t>遊戲</w:t>
              </w:r>
              <w:r>
                <w:rPr>
                  <w:rFonts w:ascii="標楷體" w:eastAsia="標楷體" w:hAnsi="標楷體" w:hint="eastAsia"/>
                  <w:b w:val="0"/>
                  <w:color w:val="000000" w:themeColor="text1"/>
                </w:rPr>
                <w:t>學習</w:t>
              </w:r>
              <w:r w:rsidRPr="007B075A">
                <w:rPr>
                  <w:rFonts w:ascii="標楷體" w:eastAsia="標楷體" w:hAnsi="標楷體" w:hint="eastAsia"/>
                  <w:b w:val="0"/>
                  <w:color w:val="000000" w:themeColor="text1"/>
                </w:rPr>
                <w:t>）</w:t>
              </w:r>
            </w:ins>
          </w:p>
        </w:tc>
        <w:tc>
          <w:tcPr>
            <w:tcW w:w="3612" w:type="dxa"/>
            <w:tcBorders>
              <w:top w:val="single" w:sz="18" w:space="0" w:color="7F7F7F" w:themeColor="text1" w:themeTint="80"/>
            </w:tcBorders>
          </w:tcPr>
          <w:p w14:paraId="0F9D940B" w14:textId="77777777" w:rsidR="00F453A3" w:rsidRPr="007B075A" w:rsidRDefault="00F453A3" w:rsidP="00F70364">
            <w:pPr>
              <w:jc w:val="center"/>
              <w:cnfStyle w:val="100000000000" w:firstRow="1" w:lastRow="0" w:firstColumn="0" w:lastColumn="0" w:oddVBand="0" w:evenVBand="0" w:oddHBand="0" w:evenHBand="0" w:firstRowFirstColumn="0" w:firstRowLastColumn="0" w:lastRowFirstColumn="0" w:lastRowLastColumn="0"/>
              <w:rPr>
                <w:ins w:id="456" w:author="政豪 劉" w:date="2021-09-26T23:55:00Z"/>
                <w:rFonts w:ascii="標楷體" w:eastAsia="標楷體" w:hAnsi="標楷體"/>
                <w:bCs w:val="0"/>
                <w:color w:val="000000" w:themeColor="text1"/>
              </w:rPr>
            </w:pPr>
            <w:ins w:id="457" w:author="政豪 劉" w:date="2021-09-26T23:55:00Z">
              <w:r w:rsidRPr="007B075A">
                <w:rPr>
                  <w:rFonts w:ascii="標楷體" w:eastAsia="標楷體" w:hAnsi="標楷體" w:hint="eastAsia"/>
                  <w:b w:val="0"/>
                  <w:color w:val="000000" w:themeColor="text1"/>
                </w:rPr>
                <w:t>對照組</w:t>
              </w:r>
            </w:ins>
          </w:p>
          <w:p w14:paraId="2B451CE0" w14:textId="5FBBF431" w:rsidR="00F453A3" w:rsidRPr="007B075A" w:rsidRDefault="00F453A3" w:rsidP="00F70364">
            <w:pPr>
              <w:jc w:val="center"/>
              <w:cnfStyle w:val="100000000000" w:firstRow="1" w:lastRow="0" w:firstColumn="0" w:lastColumn="0" w:oddVBand="0" w:evenVBand="0" w:oddHBand="0" w:evenHBand="0" w:firstRowFirstColumn="0" w:firstRowLastColumn="0" w:lastRowFirstColumn="0" w:lastRowLastColumn="0"/>
              <w:rPr>
                <w:ins w:id="458" w:author="政豪 劉" w:date="2021-09-26T23:55:00Z"/>
                <w:rFonts w:ascii="標楷體" w:eastAsia="標楷體" w:hAnsi="標楷體"/>
                <w:b w:val="0"/>
                <w:color w:val="000000" w:themeColor="text1"/>
              </w:rPr>
            </w:pPr>
            <w:ins w:id="459" w:author="政豪 劉" w:date="2021-09-26T23:55:00Z">
              <w:r w:rsidRPr="007B075A">
                <w:rPr>
                  <w:rFonts w:ascii="標楷體" w:eastAsia="標楷體" w:hAnsi="標楷體" w:hint="eastAsia"/>
                  <w:b w:val="0"/>
                  <w:color w:val="000000" w:themeColor="text1"/>
                </w:rPr>
                <w:t>（</w:t>
              </w:r>
            </w:ins>
            <w:ins w:id="460" w:author="政豪 劉" w:date="2021-09-27T00:22:00Z">
              <w:r w:rsidR="00AC25ED">
                <w:rPr>
                  <w:rFonts w:ascii="標楷體" w:eastAsia="標楷體" w:hAnsi="標楷體" w:hint="eastAsia"/>
                  <w:b w:val="0"/>
                  <w:color w:val="000000" w:themeColor="text1"/>
                </w:rPr>
                <w:t>活動</w:t>
              </w:r>
            </w:ins>
            <w:ins w:id="461" w:author="政豪 劉" w:date="2021-09-26T23:55:00Z">
              <w:r>
                <w:rPr>
                  <w:rFonts w:ascii="標楷體" w:eastAsia="標楷體" w:hAnsi="標楷體" w:hint="eastAsia"/>
                  <w:b w:val="0"/>
                  <w:color w:val="000000" w:themeColor="text1"/>
                </w:rPr>
                <w:t>教學</w:t>
              </w:r>
              <w:r w:rsidRPr="007B075A">
                <w:rPr>
                  <w:rFonts w:ascii="標楷體" w:eastAsia="標楷體" w:hAnsi="標楷體" w:hint="eastAsia"/>
                  <w:b w:val="0"/>
                  <w:color w:val="000000" w:themeColor="text1"/>
                </w:rPr>
                <w:t>遊戲式</w:t>
              </w:r>
              <w:r>
                <w:rPr>
                  <w:rFonts w:ascii="標楷體" w:eastAsia="標楷體" w:hAnsi="標楷體" w:hint="eastAsia"/>
                  <w:b w:val="0"/>
                  <w:color w:val="000000" w:themeColor="text1"/>
                </w:rPr>
                <w:t>學習</w:t>
              </w:r>
              <w:r w:rsidRPr="007B075A">
                <w:rPr>
                  <w:rFonts w:ascii="標楷體" w:eastAsia="標楷體" w:hAnsi="標楷體" w:hint="eastAsia"/>
                  <w:b w:val="0"/>
                  <w:color w:val="000000" w:themeColor="text1"/>
                </w:rPr>
                <w:t>）</w:t>
              </w:r>
            </w:ins>
          </w:p>
        </w:tc>
      </w:tr>
      <w:tr w:rsidR="00F453A3" w:rsidRPr="007B075A" w14:paraId="2C0902C6" w14:textId="77777777" w:rsidTr="00F70364">
        <w:trPr>
          <w:cnfStyle w:val="000000100000" w:firstRow="0" w:lastRow="0" w:firstColumn="0" w:lastColumn="0" w:oddVBand="0" w:evenVBand="0" w:oddHBand="1" w:evenHBand="0" w:firstRowFirstColumn="0" w:firstRowLastColumn="0" w:lastRowFirstColumn="0" w:lastRowLastColumn="0"/>
          <w:trHeight w:val="1090"/>
          <w:ins w:id="462" w:author="政豪 劉" w:date="2021-09-26T23:55:00Z"/>
        </w:trPr>
        <w:tc>
          <w:tcPr>
            <w:cnfStyle w:val="001000000000" w:firstRow="0" w:lastRow="0" w:firstColumn="1" w:lastColumn="0" w:oddVBand="0" w:evenVBand="0" w:oddHBand="0" w:evenHBand="0" w:firstRowFirstColumn="0" w:firstRowLastColumn="0" w:lastRowFirstColumn="0" w:lastRowLastColumn="0"/>
            <w:tcW w:w="993" w:type="dxa"/>
            <w:vAlign w:val="center"/>
          </w:tcPr>
          <w:p w14:paraId="3DEEB6C1" w14:textId="77777777" w:rsidR="00F453A3" w:rsidRPr="007B075A" w:rsidRDefault="00F453A3" w:rsidP="00F70364">
            <w:pPr>
              <w:jc w:val="center"/>
              <w:rPr>
                <w:ins w:id="463" w:author="政豪 劉" w:date="2021-09-26T23:55:00Z"/>
                <w:rFonts w:ascii="標楷體" w:eastAsia="標楷體" w:hAnsi="標楷體"/>
                <w:b w:val="0"/>
                <w:color w:val="000000" w:themeColor="text1"/>
              </w:rPr>
            </w:pPr>
            <w:ins w:id="464" w:author="政豪 劉" w:date="2021-09-26T23:55:00Z">
              <w:r w:rsidRPr="007B075A">
                <w:rPr>
                  <w:rFonts w:ascii="標楷體" w:eastAsia="標楷體" w:hAnsi="標楷體" w:hint="eastAsia"/>
                  <w:b w:val="0"/>
                  <w:color w:val="000000" w:themeColor="text1"/>
                </w:rPr>
                <w:t>第一週</w:t>
              </w:r>
            </w:ins>
          </w:p>
        </w:tc>
        <w:tc>
          <w:tcPr>
            <w:tcW w:w="3685" w:type="dxa"/>
            <w:vAlign w:val="center"/>
          </w:tcPr>
          <w:p w14:paraId="09E5D558" w14:textId="6FBBF3F5" w:rsidR="00F453A3" w:rsidRPr="007B075A" w:rsidRDefault="00F453A3" w:rsidP="00F70364">
            <w:pPr>
              <w:cnfStyle w:val="000000100000" w:firstRow="0" w:lastRow="0" w:firstColumn="0" w:lastColumn="0" w:oddVBand="0" w:evenVBand="0" w:oddHBand="1" w:evenHBand="0" w:firstRowFirstColumn="0" w:firstRowLastColumn="0" w:lastRowFirstColumn="0" w:lastRowLastColumn="0"/>
              <w:rPr>
                <w:ins w:id="465" w:author="政豪 劉" w:date="2021-09-26T23:55:00Z"/>
                <w:rFonts w:ascii="標楷體" w:eastAsia="標楷體" w:hAnsi="標楷體"/>
                <w:color w:val="000000" w:themeColor="text1"/>
              </w:rPr>
            </w:pPr>
            <w:ins w:id="466" w:author="政豪 劉" w:date="2021-09-26T23:55:00Z">
              <w:r>
                <w:rPr>
                  <w:rFonts w:ascii="標楷體" w:eastAsia="標楷體" w:hAnsi="標楷體" w:hint="eastAsia"/>
                  <w:color w:val="000000" w:themeColor="text1"/>
                </w:rPr>
                <w:t>動作技能、執行功能與</w:t>
              </w:r>
            </w:ins>
            <w:ins w:id="467" w:author="政豪 劉" w:date="2021-09-27T00:24:00Z">
              <w:r w:rsidR="00AC25ED">
                <w:rPr>
                  <w:rFonts w:ascii="標楷體" w:eastAsia="標楷體" w:hAnsi="標楷體" w:hint="eastAsia"/>
                  <w:color w:val="000000" w:themeColor="text1"/>
                </w:rPr>
                <w:t>幼兒美感前測</w:t>
              </w:r>
            </w:ins>
          </w:p>
        </w:tc>
        <w:tc>
          <w:tcPr>
            <w:tcW w:w="3612" w:type="dxa"/>
            <w:vAlign w:val="center"/>
          </w:tcPr>
          <w:p w14:paraId="51365288" w14:textId="6F59113C" w:rsidR="00F453A3" w:rsidRPr="007B075A" w:rsidRDefault="00F453A3" w:rsidP="00F70364">
            <w:pPr>
              <w:cnfStyle w:val="000000100000" w:firstRow="0" w:lastRow="0" w:firstColumn="0" w:lastColumn="0" w:oddVBand="0" w:evenVBand="0" w:oddHBand="1" w:evenHBand="0" w:firstRowFirstColumn="0" w:firstRowLastColumn="0" w:lastRowFirstColumn="0" w:lastRowLastColumn="0"/>
              <w:rPr>
                <w:ins w:id="468" w:author="政豪 劉" w:date="2021-09-26T23:55:00Z"/>
                <w:rFonts w:ascii="標楷體" w:eastAsia="標楷體" w:hAnsi="標楷體"/>
                <w:color w:val="000000" w:themeColor="text1"/>
              </w:rPr>
            </w:pPr>
            <w:ins w:id="469" w:author="政豪 劉" w:date="2021-09-26T23:55:00Z">
              <w:r>
                <w:rPr>
                  <w:rFonts w:ascii="標楷體" w:eastAsia="標楷體" w:hAnsi="標楷體" w:hint="eastAsia"/>
                  <w:color w:val="000000" w:themeColor="text1"/>
                </w:rPr>
                <w:t>動作技能、執行功能與</w:t>
              </w:r>
            </w:ins>
            <w:ins w:id="470" w:author="政豪 劉" w:date="2021-09-27T00:24:00Z">
              <w:r w:rsidR="00AC25ED">
                <w:rPr>
                  <w:rFonts w:ascii="標楷體" w:eastAsia="標楷體" w:hAnsi="標楷體" w:hint="eastAsia"/>
                  <w:color w:val="000000" w:themeColor="text1"/>
                </w:rPr>
                <w:t>幼兒美感前測</w:t>
              </w:r>
            </w:ins>
          </w:p>
        </w:tc>
      </w:tr>
      <w:tr w:rsidR="00F453A3" w:rsidRPr="007B075A" w14:paraId="137BD5D5" w14:textId="77777777" w:rsidTr="00F70364">
        <w:trPr>
          <w:ins w:id="471" w:author="政豪 劉" w:date="2021-09-26T23:55:00Z"/>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0BC37D3" w14:textId="77777777" w:rsidR="00F453A3" w:rsidRPr="007B075A" w:rsidRDefault="00F453A3" w:rsidP="00F70364">
            <w:pPr>
              <w:jc w:val="center"/>
              <w:rPr>
                <w:ins w:id="472" w:author="政豪 劉" w:date="2021-09-26T23:55:00Z"/>
                <w:rFonts w:ascii="標楷體" w:eastAsia="標楷體" w:hAnsi="標楷體"/>
                <w:b w:val="0"/>
                <w:color w:val="000000" w:themeColor="text1"/>
              </w:rPr>
            </w:pPr>
            <w:ins w:id="473" w:author="政豪 劉" w:date="2021-09-26T23:55:00Z">
              <w:r w:rsidRPr="007B075A">
                <w:rPr>
                  <w:rFonts w:ascii="標楷體" w:eastAsia="標楷體" w:hAnsi="標楷體" w:hint="eastAsia"/>
                  <w:b w:val="0"/>
                  <w:color w:val="000000" w:themeColor="text1"/>
                </w:rPr>
                <w:t>第</w:t>
              </w:r>
              <w:r>
                <w:rPr>
                  <w:rFonts w:ascii="標楷體" w:eastAsia="標楷體" w:hAnsi="標楷體" w:hint="eastAsia"/>
                  <w:b w:val="0"/>
                  <w:color w:val="000000" w:themeColor="text1"/>
                </w:rPr>
                <w:t>二</w:t>
              </w:r>
              <w:r w:rsidRPr="007B075A">
                <w:rPr>
                  <w:rFonts w:ascii="標楷體" w:eastAsia="標楷體" w:hAnsi="標楷體" w:hint="eastAsia"/>
                  <w:b w:val="0"/>
                  <w:color w:val="000000" w:themeColor="text1"/>
                </w:rPr>
                <w:t>週</w:t>
              </w:r>
            </w:ins>
          </w:p>
        </w:tc>
        <w:tc>
          <w:tcPr>
            <w:tcW w:w="3685" w:type="dxa"/>
            <w:vAlign w:val="center"/>
          </w:tcPr>
          <w:p w14:paraId="7FB687F1" w14:textId="614AD595" w:rsidR="00F453A3" w:rsidRDefault="00F453A3" w:rsidP="00F70364">
            <w:pPr>
              <w:cnfStyle w:val="000000000000" w:firstRow="0" w:lastRow="0" w:firstColumn="0" w:lastColumn="0" w:oddVBand="0" w:evenVBand="0" w:oddHBand="0" w:evenHBand="0" w:firstRowFirstColumn="0" w:firstRowLastColumn="0" w:lastRowFirstColumn="0" w:lastRowLastColumn="0"/>
              <w:rPr>
                <w:ins w:id="474" w:author="政豪 劉" w:date="2021-09-26T23:55:00Z"/>
                <w:rFonts w:ascii="標楷體" w:eastAsia="標楷體" w:hAnsi="標楷體"/>
                <w:color w:val="000000" w:themeColor="text1"/>
              </w:rPr>
            </w:pPr>
            <w:ins w:id="475" w:author="政豪 劉" w:date="2021-09-26T23:55:00Z">
              <w:r w:rsidRPr="00A946A0">
                <w:rPr>
                  <w:rFonts w:ascii="Times New Roman" w:eastAsia="標楷體" w:hAnsi="Times New Roman" w:cs="Times New Roman"/>
                  <w:color w:val="000000" w:themeColor="text1"/>
                </w:rPr>
                <w:t>1.</w:t>
              </w:r>
              <w:r>
                <w:rPr>
                  <w:rFonts w:ascii="標楷體" w:eastAsia="標楷體" w:hAnsi="標楷體" w:hint="eastAsia"/>
                  <w:color w:val="000000" w:themeColor="text1"/>
                </w:rPr>
                <w:t>以童話故事</w:t>
              </w:r>
            </w:ins>
            <w:ins w:id="476" w:author="政豪 劉" w:date="2021-09-27T00:24:00Z">
              <w:r w:rsidR="00AC25ED">
                <w:rPr>
                  <w:rFonts w:ascii="標楷體" w:eastAsia="標楷體" w:hAnsi="標楷體" w:hint="eastAsia"/>
                  <w:color w:val="000000" w:themeColor="text1"/>
                </w:rPr>
                <w:t>三隻小豬</w:t>
              </w:r>
            </w:ins>
            <w:ins w:id="477" w:author="政豪 劉" w:date="2021-09-26T23:55:00Z">
              <w:r>
                <w:rPr>
                  <w:rFonts w:ascii="標楷體" w:eastAsia="標楷體" w:hAnsi="標楷體" w:hint="eastAsia"/>
                  <w:color w:val="000000" w:themeColor="text1"/>
                </w:rPr>
                <w:t>為主題</w:t>
              </w:r>
            </w:ins>
          </w:p>
          <w:p w14:paraId="188A3724" w14:textId="77777777" w:rsidR="00F453A3" w:rsidRDefault="00F453A3" w:rsidP="00F70364">
            <w:pPr>
              <w:cnfStyle w:val="000000000000" w:firstRow="0" w:lastRow="0" w:firstColumn="0" w:lastColumn="0" w:oddVBand="0" w:evenVBand="0" w:oddHBand="0" w:evenHBand="0" w:firstRowFirstColumn="0" w:firstRowLastColumn="0" w:lastRowFirstColumn="0" w:lastRowLastColumn="0"/>
              <w:rPr>
                <w:ins w:id="478" w:author="政豪 劉" w:date="2021-09-26T23:55:00Z"/>
                <w:rFonts w:ascii="標楷體" w:eastAsia="標楷體" w:hAnsi="標楷體"/>
                <w:color w:val="000000" w:themeColor="text1"/>
              </w:rPr>
            </w:pPr>
            <w:ins w:id="479" w:author="政豪 劉" w:date="2021-09-26T23:55:00Z">
              <w:r w:rsidRPr="00A946A0">
                <w:rPr>
                  <w:rFonts w:ascii="Times New Roman" w:eastAsia="標楷體" w:hAnsi="Times New Roman" w:cs="Times New Roman"/>
                  <w:color w:val="000000" w:themeColor="text1"/>
                </w:rPr>
                <w:t>2.</w:t>
              </w:r>
              <w:r w:rsidRPr="007B075A">
                <w:rPr>
                  <w:rFonts w:ascii="標楷體" w:eastAsia="標楷體" w:hAnsi="標楷體" w:hint="eastAsia"/>
                  <w:color w:val="000000" w:themeColor="text1"/>
                </w:rPr>
                <w:t>第一關遊戲</w:t>
              </w:r>
            </w:ins>
          </w:p>
          <w:p w14:paraId="09722D08" w14:textId="7437937A" w:rsidR="00F453A3" w:rsidRPr="007B075A" w:rsidRDefault="00F453A3" w:rsidP="00F70364">
            <w:pPr>
              <w:cnfStyle w:val="000000000000" w:firstRow="0" w:lastRow="0" w:firstColumn="0" w:lastColumn="0" w:oddVBand="0" w:evenVBand="0" w:oddHBand="0" w:evenHBand="0" w:firstRowFirstColumn="0" w:firstRowLastColumn="0" w:lastRowFirstColumn="0" w:lastRowLastColumn="0"/>
              <w:rPr>
                <w:ins w:id="480" w:author="政豪 劉" w:date="2021-09-26T23:55:00Z"/>
                <w:rFonts w:ascii="標楷體" w:eastAsia="標楷體" w:hAnsi="標楷體"/>
                <w:color w:val="000000" w:themeColor="text1"/>
              </w:rPr>
            </w:pPr>
            <w:ins w:id="481" w:author="政豪 劉" w:date="2021-09-26T23:55:00Z">
              <w:r w:rsidRPr="007B075A">
                <w:rPr>
                  <w:rFonts w:ascii="標楷體" w:eastAsia="標楷體" w:hAnsi="標楷體" w:hint="eastAsia"/>
                  <w:color w:val="000000" w:themeColor="text1"/>
                </w:rPr>
                <w:t>（</w:t>
              </w:r>
            </w:ins>
            <w:ins w:id="482" w:author="政豪 劉" w:date="2021-09-27T00:28:00Z">
              <w:r w:rsidR="005F6EB6">
                <w:rPr>
                  <w:rFonts w:ascii="標楷體" w:eastAsia="標楷體" w:hAnsi="標楷體" w:hint="eastAsia"/>
                  <w:color w:val="000000" w:themeColor="text1"/>
                </w:rPr>
                <w:t>扭轉/</w:t>
              </w:r>
            </w:ins>
            <w:ins w:id="483" w:author="政豪 劉" w:date="2021-09-26T23:55:00Z">
              <w:r w:rsidRPr="007B075A">
                <w:rPr>
                  <w:rFonts w:ascii="標楷體" w:eastAsia="標楷體" w:hAnsi="標楷體" w:hint="eastAsia"/>
                  <w:color w:val="000000" w:themeColor="text1"/>
                </w:rPr>
                <w:t>打擊、</w:t>
              </w:r>
            </w:ins>
            <w:ins w:id="484" w:author="政豪 劉" w:date="2021-09-27T00:28:00Z">
              <w:r w:rsidR="005F6EB6">
                <w:rPr>
                  <w:rFonts w:ascii="標楷體" w:eastAsia="標楷體" w:hAnsi="標楷體" w:hint="eastAsia"/>
                  <w:color w:val="000000" w:themeColor="text1"/>
                </w:rPr>
                <w:t>色彩/質地</w:t>
              </w:r>
            </w:ins>
            <w:ins w:id="485" w:author="政豪 劉" w:date="2021-09-26T23:55:00Z">
              <w:r>
                <w:rPr>
                  <w:rFonts w:ascii="標楷體" w:eastAsia="標楷體" w:hAnsi="標楷體" w:hint="eastAsia"/>
                  <w:color w:val="000000" w:themeColor="text1"/>
                </w:rPr>
                <w:t>、工作記憶</w:t>
              </w:r>
              <w:r w:rsidRPr="007B075A">
                <w:rPr>
                  <w:rFonts w:ascii="標楷體" w:eastAsia="標楷體" w:hAnsi="標楷體" w:hint="eastAsia"/>
                  <w:color w:val="000000" w:themeColor="text1"/>
                </w:rPr>
                <w:t>）</w:t>
              </w:r>
            </w:ins>
          </w:p>
          <w:p w14:paraId="7C365449" w14:textId="77777777" w:rsidR="00F453A3" w:rsidRDefault="00F453A3" w:rsidP="00F70364">
            <w:pPr>
              <w:cnfStyle w:val="000000000000" w:firstRow="0" w:lastRow="0" w:firstColumn="0" w:lastColumn="0" w:oddVBand="0" w:evenVBand="0" w:oddHBand="0" w:evenHBand="0" w:firstRowFirstColumn="0" w:firstRowLastColumn="0" w:lastRowFirstColumn="0" w:lastRowLastColumn="0"/>
              <w:rPr>
                <w:ins w:id="486" w:author="政豪 劉" w:date="2021-09-26T23:55:00Z"/>
                <w:rFonts w:ascii="標楷體" w:eastAsia="標楷體" w:hAnsi="標楷體"/>
                <w:color w:val="000000" w:themeColor="text1"/>
              </w:rPr>
            </w:pPr>
            <w:ins w:id="487" w:author="政豪 劉" w:date="2021-09-26T23:55:00Z">
              <w:r w:rsidRPr="00A946A0">
                <w:rPr>
                  <w:rFonts w:ascii="Times New Roman" w:eastAsia="標楷體" w:hAnsi="Times New Roman" w:cs="Times New Roman"/>
                  <w:color w:val="000000" w:themeColor="text1"/>
                </w:rPr>
                <w:t>3.</w:t>
              </w:r>
              <w:r w:rsidRPr="007B075A">
                <w:rPr>
                  <w:rFonts w:ascii="標楷體" w:eastAsia="標楷體" w:hAnsi="標楷體" w:hint="eastAsia"/>
                  <w:color w:val="000000" w:themeColor="text1"/>
                </w:rPr>
                <w:t>第二關遊戲</w:t>
              </w:r>
            </w:ins>
          </w:p>
          <w:p w14:paraId="5C3C2BE8" w14:textId="7EC210A7" w:rsidR="00F453A3" w:rsidRDefault="00F453A3" w:rsidP="00F70364">
            <w:pPr>
              <w:cnfStyle w:val="000000000000" w:firstRow="0" w:lastRow="0" w:firstColumn="0" w:lastColumn="0" w:oddVBand="0" w:evenVBand="0" w:oddHBand="0" w:evenHBand="0" w:firstRowFirstColumn="0" w:firstRowLastColumn="0" w:lastRowFirstColumn="0" w:lastRowLastColumn="0"/>
              <w:rPr>
                <w:ins w:id="488" w:author="政豪 劉" w:date="2021-09-27T00:25:00Z"/>
                <w:rFonts w:ascii="標楷體" w:eastAsia="標楷體" w:hAnsi="標楷體"/>
                <w:color w:val="000000" w:themeColor="text1"/>
              </w:rPr>
            </w:pPr>
            <w:ins w:id="489" w:author="政豪 劉" w:date="2021-09-26T23:55:00Z">
              <w:r w:rsidRPr="007B075A">
                <w:rPr>
                  <w:rFonts w:ascii="標楷體" w:eastAsia="標楷體" w:hAnsi="標楷體" w:hint="eastAsia"/>
                  <w:color w:val="000000" w:themeColor="text1"/>
                </w:rPr>
                <w:t>（</w:t>
              </w:r>
            </w:ins>
            <w:ins w:id="490" w:author="政豪 劉" w:date="2021-09-27T00:30:00Z">
              <w:r w:rsidR="005F6EB6">
                <w:rPr>
                  <w:rFonts w:ascii="標楷體" w:eastAsia="標楷體" w:hAnsi="標楷體" w:hint="eastAsia"/>
                  <w:color w:val="000000" w:themeColor="text1"/>
                </w:rPr>
                <w:t>揮動</w:t>
              </w:r>
            </w:ins>
            <w:ins w:id="491" w:author="政豪 劉" w:date="2021-09-27T00:28:00Z">
              <w:r w:rsidR="005F6EB6">
                <w:rPr>
                  <w:rFonts w:ascii="標楷體" w:eastAsia="標楷體" w:hAnsi="標楷體" w:hint="eastAsia"/>
                  <w:color w:val="000000" w:themeColor="text1"/>
                </w:rPr>
                <w:t>/</w:t>
              </w:r>
            </w:ins>
            <w:ins w:id="492" w:author="政豪 劉" w:date="2021-09-27T00:30:00Z">
              <w:r w:rsidR="005F6EB6">
                <w:rPr>
                  <w:rFonts w:ascii="標楷體" w:eastAsia="標楷體" w:hAnsi="標楷體" w:hint="eastAsia"/>
                  <w:color w:val="000000" w:themeColor="text1"/>
                </w:rPr>
                <w:t>踢</w:t>
              </w:r>
            </w:ins>
            <w:ins w:id="493" w:author="政豪 劉" w:date="2021-09-27T00:28:00Z">
              <w:r w:rsidR="005F6EB6" w:rsidRPr="007B075A">
                <w:rPr>
                  <w:rFonts w:ascii="標楷體" w:eastAsia="標楷體" w:hAnsi="標楷體" w:hint="eastAsia"/>
                  <w:color w:val="000000" w:themeColor="text1"/>
                </w:rPr>
                <w:t>、</w:t>
              </w:r>
            </w:ins>
            <w:ins w:id="494" w:author="政豪 劉" w:date="2021-09-27T00:30:00Z">
              <w:r w:rsidR="005F6EB6">
                <w:rPr>
                  <w:rFonts w:ascii="標楷體" w:eastAsia="標楷體" w:hAnsi="標楷體" w:hint="eastAsia"/>
                  <w:color w:val="000000" w:themeColor="text1"/>
                </w:rPr>
                <w:t>形狀</w:t>
              </w:r>
            </w:ins>
            <w:ins w:id="495" w:author="政豪 劉" w:date="2021-09-27T00:28:00Z">
              <w:r w:rsidR="005F6EB6">
                <w:rPr>
                  <w:rFonts w:ascii="標楷體" w:eastAsia="標楷體" w:hAnsi="標楷體" w:hint="eastAsia"/>
                  <w:color w:val="000000" w:themeColor="text1"/>
                </w:rPr>
                <w:t>/</w:t>
              </w:r>
            </w:ins>
            <w:ins w:id="496" w:author="政豪 劉" w:date="2021-09-27T00:30:00Z">
              <w:r w:rsidR="005F6EB6">
                <w:rPr>
                  <w:rFonts w:ascii="標楷體" w:eastAsia="標楷體" w:hAnsi="標楷體" w:hint="eastAsia"/>
                  <w:color w:val="000000" w:themeColor="text1"/>
                </w:rPr>
                <w:t>空間</w:t>
              </w:r>
            </w:ins>
            <w:ins w:id="497" w:author="政豪 劉" w:date="2021-09-27T00:28:00Z">
              <w:r w:rsidR="005F6EB6">
                <w:rPr>
                  <w:rFonts w:ascii="標楷體" w:eastAsia="標楷體" w:hAnsi="標楷體" w:hint="eastAsia"/>
                  <w:color w:val="000000" w:themeColor="text1"/>
                </w:rPr>
                <w:t>、</w:t>
              </w:r>
            </w:ins>
            <w:ins w:id="498" w:author="政豪 劉" w:date="2021-09-27T00:30:00Z">
              <w:r w:rsidR="005F6EB6">
                <w:rPr>
                  <w:rFonts w:ascii="標楷體" w:eastAsia="標楷體" w:hAnsi="標楷體" w:hint="eastAsia"/>
                  <w:color w:val="000000" w:themeColor="text1"/>
                </w:rPr>
                <w:t>抑制控制</w:t>
              </w:r>
            </w:ins>
            <w:ins w:id="499" w:author="政豪 劉" w:date="2021-09-26T23:55:00Z">
              <w:r w:rsidRPr="007B075A">
                <w:rPr>
                  <w:rFonts w:ascii="標楷體" w:eastAsia="標楷體" w:hAnsi="標楷體" w:hint="eastAsia"/>
                  <w:color w:val="000000" w:themeColor="text1"/>
                </w:rPr>
                <w:t>）</w:t>
              </w:r>
            </w:ins>
          </w:p>
          <w:p w14:paraId="0B6D45BE" w14:textId="71BDED5C" w:rsidR="00AC25ED" w:rsidRDefault="00AC25ED" w:rsidP="00AC25ED">
            <w:pPr>
              <w:cnfStyle w:val="000000000000" w:firstRow="0" w:lastRow="0" w:firstColumn="0" w:lastColumn="0" w:oddVBand="0" w:evenVBand="0" w:oddHBand="0" w:evenHBand="0" w:firstRowFirstColumn="0" w:firstRowLastColumn="0" w:lastRowFirstColumn="0" w:lastRowLastColumn="0"/>
              <w:rPr>
                <w:ins w:id="500" w:author="政豪 劉" w:date="2021-09-27T00:25:00Z"/>
                <w:rFonts w:ascii="標楷體" w:eastAsia="標楷體" w:hAnsi="標楷體"/>
                <w:color w:val="000000" w:themeColor="text1"/>
              </w:rPr>
            </w:pPr>
            <w:ins w:id="501" w:author="政豪 劉" w:date="2021-09-27T00:25:00Z">
              <w:r w:rsidRPr="00AC25ED">
                <w:rPr>
                  <w:rFonts w:ascii="Times New Roman" w:eastAsia="標楷體" w:hAnsi="Times New Roman" w:cs="Times New Roman"/>
                  <w:color w:val="000000" w:themeColor="text1"/>
                  <w:rPrChange w:id="502" w:author="政豪 劉" w:date="2021-09-27T00:25:00Z">
                    <w:rPr>
                      <w:rFonts w:ascii="標楷體" w:eastAsia="標楷體" w:hAnsi="標楷體"/>
                      <w:color w:val="000000" w:themeColor="text1"/>
                    </w:rPr>
                  </w:rPrChange>
                </w:rPr>
                <w:t>4.</w:t>
              </w:r>
              <w:r w:rsidRPr="007B075A">
                <w:rPr>
                  <w:rFonts w:ascii="標楷體" w:eastAsia="標楷體" w:hAnsi="標楷體" w:hint="eastAsia"/>
                  <w:color w:val="000000" w:themeColor="text1"/>
                </w:rPr>
                <w:t>第</w:t>
              </w:r>
              <w:r>
                <w:rPr>
                  <w:rFonts w:ascii="標楷體" w:eastAsia="標楷體" w:hAnsi="標楷體" w:hint="eastAsia"/>
                  <w:color w:val="000000" w:themeColor="text1"/>
                </w:rPr>
                <w:t>三</w:t>
              </w:r>
              <w:r w:rsidRPr="007B075A">
                <w:rPr>
                  <w:rFonts w:ascii="標楷體" w:eastAsia="標楷體" w:hAnsi="標楷體" w:hint="eastAsia"/>
                  <w:color w:val="000000" w:themeColor="text1"/>
                </w:rPr>
                <w:t>關遊戲</w:t>
              </w:r>
            </w:ins>
          </w:p>
          <w:p w14:paraId="4B4C6031" w14:textId="7BF9CA00" w:rsidR="00AC25ED" w:rsidRPr="007B075A" w:rsidRDefault="00AC25ED" w:rsidP="00AC25ED">
            <w:pPr>
              <w:cnfStyle w:val="000000000000" w:firstRow="0" w:lastRow="0" w:firstColumn="0" w:lastColumn="0" w:oddVBand="0" w:evenVBand="0" w:oddHBand="0" w:evenHBand="0" w:firstRowFirstColumn="0" w:firstRowLastColumn="0" w:lastRowFirstColumn="0" w:lastRowLastColumn="0"/>
              <w:rPr>
                <w:ins w:id="503" w:author="政豪 劉" w:date="2021-09-26T23:55:00Z"/>
                <w:rFonts w:ascii="標楷體" w:eastAsia="標楷體" w:hAnsi="標楷體"/>
                <w:color w:val="000000" w:themeColor="text1"/>
              </w:rPr>
            </w:pPr>
            <w:ins w:id="504" w:author="政豪 劉" w:date="2021-09-27T00:25:00Z">
              <w:r w:rsidRPr="007B075A">
                <w:rPr>
                  <w:rFonts w:ascii="標楷體" w:eastAsia="標楷體" w:hAnsi="標楷體" w:hint="eastAsia"/>
                  <w:color w:val="000000" w:themeColor="text1"/>
                </w:rPr>
                <w:t>（</w:t>
              </w:r>
            </w:ins>
            <w:ins w:id="505" w:author="政豪 劉" w:date="2021-09-27T00:31:00Z">
              <w:r w:rsidR="005F6EB6">
                <w:rPr>
                  <w:rFonts w:ascii="標楷體" w:eastAsia="標楷體" w:hAnsi="標楷體" w:hint="eastAsia"/>
                  <w:color w:val="000000" w:themeColor="text1"/>
                </w:rPr>
                <w:t>扭轉</w:t>
              </w:r>
            </w:ins>
            <w:ins w:id="506" w:author="政豪 劉" w:date="2021-09-27T00:28:00Z">
              <w:r w:rsidR="005F6EB6">
                <w:rPr>
                  <w:rFonts w:ascii="標楷體" w:eastAsia="標楷體" w:hAnsi="標楷體" w:hint="eastAsia"/>
                  <w:color w:val="000000" w:themeColor="text1"/>
                </w:rPr>
                <w:t>/</w:t>
              </w:r>
            </w:ins>
            <w:ins w:id="507" w:author="政豪 劉" w:date="2021-09-27T00:31:00Z">
              <w:r w:rsidR="005F6EB6">
                <w:rPr>
                  <w:rFonts w:ascii="標楷體" w:eastAsia="標楷體" w:hAnsi="標楷體" w:hint="eastAsia"/>
                  <w:color w:val="000000" w:themeColor="text1"/>
                </w:rPr>
                <w:t>跑</w:t>
              </w:r>
            </w:ins>
            <w:ins w:id="508" w:author="政豪 劉" w:date="2021-09-27T00:28:00Z">
              <w:r w:rsidR="005F6EB6" w:rsidRPr="007B075A">
                <w:rPr>
                  <w:rFonts w:ascii="標楷體" w:eastAsia="標楷體" w:hAnsi="標楷體" w:hint="eastAsia"/>
                  <w:color w:val="000000" w:themeColor="text1"/>
                </w:rPr>
                <w:t>、</w:t>
              </w:r>
            </w:ins>
            <w:ins w:id="509" w:author="政豪 劉" w:date="2021-09-27T00:31:00Z">
              <w:r w:rsidR="005F6EB6">
                <w:rPr>
                  <w:rFonts w:ascii="標楷體" w:eastAsia="標楷體" w:hAnsi="標楷體" w:hint="eastAsia"/>
                  <w:color w:val="000000" w:themeColor="text1"/>
                </w:rPr>
                <w:t>線條</w:t>
              </w:r>
            </w:ins>
            <w:ins w:id="510" w:author="政豪 劉" w:date="2021-09-27T00:28:00Z">
              <w:r w:rsidR="005F6EB6">
                <w:rPr>
                  <w:rFonts w:ascii="標楷體" w:eastAsia="標楷體" w:hAnsi="標楷體" w:hint="eastAsia"/>
                  <w:color w:val="000000" w:themeColor="text1"/>
                </w:rPr>
                <w:t>/</w:t>
              </w:r>
            </w:ins>
            <w:ins w:id="511" w:author="政豪 劉" w:date="2021-09-27T00:31:00Z">
              <w:r w:rsidR="005F6EB6">
                <w:rPr>
                  <w:rFonts w:ascii="標楷體" w:eastAsia="標楷體" w:hAnsi="標楷體" w:hint="eastAsia"/>
                  <w:color w:val="000000" w:themeColor="text1"/>
                </w:rPr>
                <w:t>設計</w:t>
              </w:r>
            </w:ins>
            <w:ins w:id="512" w:author="政豪 劉" w:date="2021-09-27T00:28:00Z">
              <w:r w:rsidR="005F6EB6">
                <w:rPr>
                  <w:rFonts w:ascii="標楷體" w:eastAsia="標楷體" w:hAnsi="標楷體" w:hint="eastAsia"/>
                  <w:color w:val="000000" w:themeColor="text1"/>
                </w:rPr>
                <w:t>、</w:t>
              </w:r>
            </w:ins>
            <w:ins w:id="513" w:author="政豪 劉" w:date="2021-09-27T00:30:00Z">
              <w:r w:rsidR="005F6EB6">
                <w:rPr>
                  <w:rFonts w:ascii="標楷體" w:eastAsia="標楷體" w:hAnsi="標楷體" w:hint="eastAsia"/>
                  <w:color w:val="000000" w:themeColor="text1"/>
                </w:rPr>
                <w:t>認知靈活性</w:t>
              </w:r>
            </w:ins>
            <w:ins w:id="514" w:author="政豪 劉" w:date="2021-09-27T00:25:00Z">
              <w:r w:rsidRPr="007B075A">
                <w:rPr>
                  <w:rFonts w:ascii="標楷體" w:eastAsia="標楷體" w:hAnsi="標楷體" w:hint="eastAsia"/>
                  <w:color w:val="000000" w:themeColor="text1"/>
                </w:rPr>
                <w:t>）</w:t>
              </w:r>
            </w:ins>
          </w:p>
        </w:tc>
        <w:tc>
          <w:tcPr>
            <w:tcW w:w="3612" w:type="dxa"/>
          </w:tcPr>
          <w:p w14:paraId="4C131264" w14:textId="0E423500" w:rsidR="00F453A3" w:rsidRPr="00A946A0" w:rsidRDefault="00F453A3" w:rsidP="00F70364">
            <w:pPr>
              <w:cnfStyle w:val="000000000000" w:firstRow="0" w:lastRow="0" w:firstColumn="0" w:lastColumn="0" w:oddVBand="0" w:evenVBand="0" w:oddHBand="0" w:evenHBand="0" w:firstRowFirstColumn="0" w:firstRowLastColumn="0" w:lastRowFirstColumn="0" w:lastRowLastColumn="0"/>
              <w:rPr>
                <w:ins w:id="515" w:author="政豪 劉" w:date="2021-09-26T23:55:00Z"/>
                <w:rFonts w:ascii="標楷體" w:eastAsia="標楷體" w:hAnsi="標楷體"/>
                <w:color w:val="000000" w:themeColor="text1"/>
              </w:rPr>
            </w:pPr>
            <w:ins w:id="516" w:author="政豪 劉" w:date="2021-09-26T23:55:00Z">
              <w:r w:rsidRPr="00A946A0">
                <w:rPr>
                  <w:rFonts w:ascii="Times New Roman" w:eastAsia="標楷體" w:hAnsi="Times New Roman" w:cs="Times New Roman"/>
                  <w:color w:val="000000" w:themeColor="text1"/>
                </w:rPr>
                <w:t>1.</w:t>
              </w:r>
              <w:r w:rsidRPr="00A946A0">
                <w:rPr>
                  <w:rFonts w:ascii="標楷體" w:eastAsia="標楷體" w:hAnsi="標楷體" w:hint="eastAsia"/>
                  <w:color w:val="000000" w:themeColor="text1"/>
                </w:rPr>
                <w:t>教師用繪本</w:t>
              </w:r>
            </w:ins>
            <w:ins w:id="517" w:author="政豪 劉" w:date="2021-09-27T00:24:00Z">
              <w:r w:rsidR="00AC25ED">
                <w:rPr>
                  <w:rFonts w:ascii="標楷體" w:eastAsia="標楷體" w:hAnsi="標楷體" w:hint="eastAsia"/>
                  <w:color w:val="000000" w:themeColor="text1"/>
                </w:rPr>
                <w:t>三隻小豬</w:t>
              </w:r>
            </w:ins>
            <w:ins w:id="518" w:author="政豪 劉" w:date="2021-09-26T23:55:00Z">
              <w:r w:rsidRPr="00A946A0">
                <w:rPr>
                  <w:rFonts w:ascii="標楷體" w:eastAsia="標楷體" w:hAnsi="標楷體" w:hint="eastAsia"/>
                  <w:color w:val="000000" w:themeColor="text1"/>
                </w:rPr>
                <w:t>故事引導</w:t>
              </w:r>
            </w:ins>
          </w:p>
          <w:p w14:paraId="0C6D3791" w14:textId="77777777" w:rsidR="005F6EB6" w:rsidRDefault="005F6EB6" w:rsidP="005F6EB6">
            <w:pPr>
              <w:cnfStyle w:val="000000000000" w:firstRow="0" w:lastRow="0" w:firstColumn="0" w:lastColumn="0" w:oddVBand="0" w:evenVBand="0" w:oddHBand="0" w:evenHBand="0" w:firstRowFirstColumn="0" w:firstRowLastColumn="0" w:lastRowFirstColumn="0" w:lastRowLastColumn="0"/>
              <w:rPr>
                <w:ins w:id="519" w:author="政豪 劉" w:date="2021-09-27T00:33:00Z"/>
                <w:rFonts w:ascii="標楷體" w:eastAsia="標楷體" w:hAnsi="標楷體"/>
                <w:color w:val="000000" w:themeColor="text1"/>
              </w:rPr>
            </w:pPr>
            <w:ins w:id="520" w:author="政豪 劉" w:date="2021-09-27T00:33:00Z">
              <w:r w:rsidRPr="00A946A0">
                <w:rPr>
                  <w:rFonts w:ascii="Times New Roman" w:eastAsia="標楷體" w:hAnsi="Times New Roman" w:cs="Times New Roman"/>
                  <w:color w:val="000000" w:themeColor="text1"/>
                </w:rPr>
                <w:t>2.</w:t>
              </w:r>
              <w:r w:rsidRPr="007B075A">
                <w:rPr>
                  <w:rFonts w:ascii="標楷體" w:eastAsia="標楷體" w:hAnsi="標楷體" w:hint="eastAsia"/>
                  <w:color w:val="000000" w:themeColor="text1"/>
                </w:rPr>
                <w:t>第一關遊戲</w:t>
              </w:r>
            </w:ins>
          </w:p>
          <w:p w14:paraId="54F972D1" w14:textId="77777777" w:rsidR="005F6EB6" w:rsidRPr="007B075A" w:rsidRDefault="005F6EB6" w:rsidP="005F6EB6">
            <w:pPr>
              <w:cnfStyle w:val="000000000000" w:firstRow="0" w:lastRow="0" w:firstColumn="0" w:lastColumn="0" w:oddVBand="0" w:evenVBand="0" w:oddHBand="0" w:evenHBand="0" w:firstRowFirstColumn="0" w:firstRowLastColumn="0" w:lastRowFirstColumn="0" w:lastRowLastColumn="0"/>
              <w:rPr>
                <w:ins w:id="521" w:author="政豪 劉" w:date="2021-09-27T00:33:00Z"/>
                <w:rFonts w:ascii="標楷體" w:eastAsia="標楷體" w:hAnsi="標楷體"/>
                <w:color w:val="000000" w:themeColor="text1"/>
              </w:rPr>
            </w:pPr>
            <w:ins w:id="522" w:author="政豪 劉" w:date="2021-09-27T00:33:00Z">
              <w:r w:rsidRPr="007B075A">
                <w:rPr>
                  <w:rFonts w:ascii="標楷體" w:eastAsia="標楷體" w:hAnsi="標楷體" w:hint="eastAsia"/>
                  <w:color w:val="000000" w:themeColor="text1"/>
                </w:rPr>
                <w:t>（</w:t>
              </w:r>
              <w:r>
                <w:rPr>
                  <w:rFonts w:ascii="標楷體" w:eastAsia="標楷體" w:hAnsi="標楷體" w:hint="eastAsia"/>
                  <w:color w:val="000000" w:themeColor="text1"/>
                </w:rPr>
                <w:t>扭轉/</w:t>
              </w:r>
              <w:r w:rsidRPr="007B075A">
                <w:rPr>
                  <w:rFonts w:ascii="標楷體" w:eastAsia="標楷體" w:hAnsi="標楷體" w:hint="eastAsia"/>
                  <w:color w:val="000000" w:themeColor="text1"/>
                </w:rPr>
                <w:t>打擊、</w:t>
              </w:r>
              <w:r>
                <w:rPr>
                  <w:rFonts w:ascii="標楷體" w:eastAsia="標楷體" w:hAnsi="標楷體" w:hint="eastAsia"/>
                  <w:color w:val="000000" w:themeColor="text1"/>
                </w:rPr>
                <w:t>色彩/質地、工作記憶</w:t>
              </w:r>
              <w:r w:rsidRPr="007B075A">
                <w:rPr>
                  <w:rFonts w:ascii="標楷體" w:eastAsia="標楷體" w:hAnsi="標楷體" w:hint="eastAsia"/>
                  <w:color w:val="000000" w:themeColor="text1"/>
                </w:rPr>
                <w:t>）</w:t>
              </w:r>
            </w:ins>
          </w:p>
          <w:p w14:paraId="00B69E29" w14:textId="77777777" w:rsidR="005F6EB6" w:rsidRDefault="005F6EB6" w:rsidP="005F6EB6">
            <w:pPr>
              <w:cnfStyle w:val="000000000000" w:firstRow="0" w:lastRow="0" w:firstColumn="0" w:lastColumn="0" w:oddVBand="0" w:evenVBand="0" w:oddHBand="0" w:evenHBand="0" w:firstRowFirstColumn="0" w:firstRowLastColumn="0" w:lastRowFirstColumn="0" w:lastRowLastColumn="0"/>
              <w:rPr>
                <w:ins w:id="523" w:author="政豪 劉" w:date="2021-09-27T00:33:00Z"/>
                <w:rFonts w:ascii="標楷體" w:eastAsia="標楷體" w:hAnsi="標楷體"/>
                <w:color w:val="000000" w:themeColor="text1"/>
              </w:rPr>
            </w:pPr>
            <w:ins w:id="524" w:author="政豪 劉" w:date="2021-09-27T00:33:00Z">
              <w:r w:rsidRPr="00A946A0">
                <w:rPr>
                  <w:rFonts w:ascii="Times New Roman" w:eastAsia="標楷體" w:hAnsi="Times New Roman" w:cs="Times New Roman"/>
                  <w:color w:val="000000" w:themeColor="text1"/>
                </w:rPr>
                <w:t>3.</w:t>
              </w:r>
              <w:r w:rsidRPr="007B075A">
                <w:rPr>
                  <w:rFonts w:ascii="標楷體" w:eastAsia="標楷體" w:hAnsi="標楷體" w:hint="eastAsia"/>
                  <w:color w:val="000000" w:themeColor="text1"/>
                </w:rPr>
                <w:t>第二關遊戲</w:t>
              </w:r>
            </w:ins>
          </w:p>
          <w:p w14:paraId="78DE4363" w14:textId="77777777" w:rsidR="005F6EB6" w:rsidRDefault="005F6EB6" w:rsidP="005F6EB6">
            <w:pPr>
              <w:cnfStyle w:val="000000000000" w:firstRow="0" w:lastRow="0" w:firstColumn="0" w:lastColumn="0" w:oddVBand="0" w:evenVBand="0" w:oddHBand="0" w:evenHBand="0" w:firstRowFirstColumn="0" w:firstRowLastColumn="0" w:lastRowFirstColumn="0" w:lastRowLastColumn="0"/>
              <w:rPr>
                <w:ins w:id="525" w:author="政豪 劉" w:date="2021-09-27T00:33:00Z"/>
                <w:rFonts w:ascii="標楷體" w:eastAsia="標楷體" w:hAnsi="標楷體"/>
                <w:color w:val="000000" w:themeColor="text1"/>
              </w:rPr>
            </w:pPr>
            <w:ins w:id="526" w:author="政豪 劉" w:date="2021-09-27T00:33:00Z">
              <w:r w:rsidRPr="007B075A">
                <w:rPr>
                  <w:rFonts w:ascii="標楷體" w:eastAsia="標楷體" w:hAnsi="標楷體" w:hint="eastAsia"/>
                  <w:color w:val="000000" w:themeColor="text1"/>
                </w:rPr>
                <w:t>（</w:t>
              </w:r>
              <w:r>
                <w:rPr>
                  <w:rFonts w:ascii="標楷體" w:eastAsia="標楷體" w:hAnsi="標楷體" w:hint="eastAsia"/>
                  <w:color w:val="000000" w:themeColor="text1"/>
                </w:rPr>
                <w:t>揮動/踢</w:t>
              </w:r>
              <w:r w:rsidRPr="007B075A">
                <w:rPr>
                  <w:rFonts w:ascii="標楷體" w:eastAsia="標楷體" w:hAnsi="標楷體" w:hint="eastAsia"/>
                  <w:color w:val="000000" w:themeColor="text1"/>
                </w:rPr>
                <w:t>、</w:t>
              </w:r>
              <w:r>
                <w:rPr>
                  <w:rFonts w:ascii="標楷體" w:eastAsia="標楷體" w:hAnsi="標楷體" w:hint="eastAsia"/>
                  <w:color w:val="000000" w:themeColor="text1"/>
                </w:rPr>
                <w:t>形狀/空間、抑制控制</w:t>
              </w:r>
              <w:r w:rsidRPr="007B075A">
                <w:rPr>
                  <w:rFonts w:ascii="標楷體" w:eastAsia="標楷體" w:hAnsi="標楷體" w:hint="eastAsia"/>
                  <w:color w:val="000000" w:themeColor="text1"/>
                </w:rPr>
                <w:t>）</w:t>
              </w:r>
            </w:ins>
          </w:p>
          <w:p w14:paraId="01CC2B86" w14:textId="77777777" w:rsidR="005F6EB6" w:rsidRDefault="005F6EB6" w:rsidP="005F6EB6">
            <w:pPr>
              <w:cnfStyle w:val="000000000000" w:firstRow="0" w:lastRow="0" w:firstColumn="0" w:lastColumn="0" w:oddVBand="0" w:evenVBand="0" w:oddHBand="0" w:evenHBand="0" w:firstRowFirstColumn="0" w:firstRowLastColumn="0" w:lastRowFirstColumn="0" w:lastRowLastColumn="0"/>
              <w:rPr>
                <w:ins w:id="527" w:author="政豪 劉" w:date="2021-09-27T00:33:00Z"/>
                <w:rFonts w:ascii="標楷體" w:eastAsia="標楷體" w:hAnsi="標楷體"/>
                <w:color w:val="000000" w:themeColor="text1"/>
              </w:rPr>
            </w:pPr>
            <w:ins w:id="528" w:author="政豪 劉" w:date="2021-09-27T00:33:00Z">
              <w:r w:rsidRPr="00C63ACF">
                <w:rPr>
                  <w:rFonts w:ascii="Times New Roman" w:eastAsia="標楷體" w:hAnsi="Times New Roman" w:cs="Times New Roman"/>
                  <w:color w:val="000000" w:themeColor="text1"/>
                </w:rPr>
                <w:t>4.</w:t>
              </w:r>
              <w:r w:rsidRPr="007B075A">
                <w:rPr>
                  <w:rFonts w:ascii="標楷體" w:eastAsia="標楷體" w:hAnsi="標楷體" w:hint="eastAsia"/>
                  <w:color w:val="000000" w:themeColor="text1"/>
                </w:rPr>
                <w:t>第</w:t>
              </w:r>
              <w:r>
                <w:rPr>
                  <w:rFonts w:ascii="標楷體" w:eastAsia="標楷體" w:hAnsi="標楷體" w:hint="eastAsia"/>
                  <w:color w:val="000000" w:themeColor="text1"/>
                </w:rPr>
                <w:t>三</w:t>
              </w:r>
              <w:r w:rsidRPr="007B075A">
                <w:rPr>
                  <w:rFonts w:ascii="標楷體" w:eastAsia="標楷體" w:hAnsi="標楷體" w:hint="eastAsia"/>
                  <w:color w:val="000000" w:themeColor="text1"/>
                </w:rPr>
                <w:t>關遊戲</w:t>
              </w:r>
            </w:ins>
          </w:p>
          <w:p w14:paraId="50EF9D8C" w14:textId="10AE6AC1" w:rsidR="00F453A3" w:rsidRPr="00A946A0" w:rsidRDefault="005F6EB6" w:rsidP="005F6EB6">
            <w:pPr>
              <w:cnfStyle w:val="000000000000" w:firstRow="0" w:lastRow="0" w:firstColumn="0" w:lastColumn="0" w:oddVBand="0" w:evenVBand="0" w:oddHBand="0" w:evenHBand="0" w:firstRowFirstColumn="0" w:firstRowLastColumn="0" w:lastRowFirstColumn="0" w:lastRowLastColumn="0"/>
              <w:rPr>
                <w:ins w:id="529" w:author="政豪 劉" w:date="2021-09-26T23:55:00Z"/>
                <w:rFonts w:ascii="Courier New" w:eastAsia="Courier New" w:hAnsi="Courier New" w:cs="Courier New"/>
                <w:color w:val="000000" w:themeColor="text1"/>
              </w:rPr>
            </w:pPr>
            <w:ins w:id="530" w:author="政豪 劉" w:date="2021-09-27T00:33:00Z">
              <w:r w:rsidRPr="007B075A">
                <w:rPr>
                  <w:rFonts w:ascii="標楷體" w:eastAsia="標楷體" w:hAnsi="標楷體" w:hint="eastAsia"/>
                  <w:color w:val="000000" w:themeColor="text1"/>
                </w:rPr>
                <w:t>（</w:t>
              </w:r>
              <w:r>
                <w:rPr>
                  <w:rFonts w:ascii="標楷體" w:eastAsia="標楷體" w:hAnsi="標楷體" w:hint="eastAsia"/>
                  <w:color w:val="000000" w:themeColor="text1"/>
                </w:rPr>
                <w:t>扭轉/跑</w:t>
              </w:r>
              <w:r w:rsidRPr="007B075A">
                <w:rPr>
                  <w:rFonts w:ascii="標楷體" w:eastAsia="標楷體" w:hAnsi="標楷體" w:hint="eastAsia"/>
                  <w:color w:val="000000" w:themeColor="text1"/>
                </w:rPr>
                <w:t>、</w:t>
              </w:r>
              <w:r>
                <w:rPr>
                  <w:rFonts w:ascii="標楷體" w:eastAsia="標楷體" w:hAnsi="標楷體" w:hint="eastAsia"/>
                  <w:color w:val="000000" w:themeColor="text1"/>
                </w:rPr>
                <w:t>線條/設計、認知靈活性</w:t>
              </w:r>
              <w:r w:rsidRPr="007B075A">
                <w:rPr>
                  <w:rFonts w:ascii="標楷體" w:eastAsia="標楷體" w:hAnsi="標楷體" w:hint="eastAsia"/>
                  <w:color w:val="000000" w:themeColor="text1"/>
                </w:rPr>
                <w:t>）</w:t>
              </w:r>
            </w:ins>
          </w:p>
        </w:tc>
      </w:tr>
      <w:tr w:rsidR="00F453A3" w:rsidRPr="007B075A" w14:paraId="77BB77FA" w14:textId="77777777" w:rsidTr="00F70364">
        <w:trPr>
          <w:cnfStyle w:val="000000100000" w:firstRow="0" w:lastRow="0" w:firstColumn="0" w:lastColumn="0" w:oddVBand="0" w:evenVBand="0" w:oddHBand="1" w:evenHBand="0" w:firstRowFirstColumn="0" w:firstRowLastColumn="0" w:lastRowFirstColumn="0" w:lastRowLastColumn="0"/>
          <w:ins w:id="531" w:author="政豪 劉" w:date="2021-09-26T23:55:00Z"/>
        </w:trPr>
        <w:tc>
          <w:tcPr>
            <w:cnfStyle w:val="001000000000" w:firstRow="0" w:lastRow="0" w:firstColumn="1" w:lastColumn="0" w:oddVBand="0" w:evenVBand="0" w:oddHBand="0" w:evenHBand="0" w:firstRowFirstColumn="0" w:firstRowLastColumn="0" w:lastRowFirstColumn="0" w:lastRowLastColumn="0"/>
            <w:tcW w:w="993" w:type="dxa"/>
            <w:vAlign w:val="center"/>
          </w:tcPr>
          <w:p w14:paraId="10C71B48" w14:textId="77777777" w:rsidR="00F453A3" w:rsidRPr="007B075A" w:rsidRDefault="00F453A3" w:rsidP="00F70364">
            <w:pPr>
              <w:jc w:val="center"/>
              <w:rPr>
                <w:ins w:id="532" w:author="政豪 劉" w:date="2021-09-26T23:55:00Z"/>
                <w:rFonts w:ascii="標楷體" w:eastAsia="標楷體" w:hAnsi="標楷體"/>
                <w:b w:val="0"/>
                <w:color w:val="000000" w:themeColor="text1"/>
              </w:rPr>
            </w:pPr>
            <w:ins w:id="533" w:author="政豪 劉" w:date="2021-09-26T23:55:00Z">
              <w:r w:rsidRPr="007B075A">
                <w:rPr>
                  <w:rFonts w:ascii="標楷體" w:eastAsia="標楷體" w:hAnsi="標楷體" w:hint="eastAsia"/>
                  <w:b w:val="0"/>
                  <w:color w:val="000000" w:themeColor="text1"/>
                </w:rPr>
                <w:t>第</w:t>
              </w:r>
              <w:r>
                <w:rPr>
                  <w:rFonts w:ascii="標楷體" w:eastAsia="標楷體" w:hAnsi="標楷體" w:hint="eastAsia"/>
                  <w:b w:val="0"/>
                  <w:color w:val="000000" w:themeColor="text1"/>
                </w:rPr>
                <w:t>三</w:t>
              </w:r>
              <w:r w:rsidRPr="007B075A">
                <w:rPr>
                  <w:rFonts w:ascii="標楷體" w:eastAsia="標楷體" w:hAnsi="標楷體" w:hint="eastAsia"/>
                  <w:b w:val="0"/>
                  <w:color w:val="000000" w:themeColor="text1"/>
                </w:rPr>
                <w:t>週</w:t>
              </w:r>
            </w:ins>
          </w:p>
        </w:tc>
        <w:tc>
          <w:tcPr>
            <w:tcW w:w="3685" w:type="dxa"/>
            <w:vAlign w:val="center"/>
          </w:tcPr>
          <w:p w14:paraId="416E56E6" w14:textId="77777777" w:rsidR="00F453A3" w:rsidRDefault="00F453A3" w:rsidP="00F70364">
            <w:pPr>
              <w:cnfStyle w:val="000000100000" w:firstRow="0" w:lastRow="0" w:firstColumn="0" w:lastColumn="0" w:oddVBand="0" w:evenVBand="0" w:oddHBand="1" w:evenHBand="0" w:firstRowFirstColumn="0" w:firstRowLastColumn="0" w:lastRowFirstColumn="0" w:lastRowLastColumn="0"/>
              <w:rPr>
                <w:ins w:id="534" w:author="政豪 劉" w:date="2021-09-26T23:55:00Z"/>
                <w:rFonts w:ascii="標楷體" w:eastAsia="標楷體" w:hAnsi="標楷體"/>
                <w:color w:val="000000" w:themeColor="text1"/>
              </w:rPr>
            </w:pPr>
            <w:ins w:id="535" w:author="政豪 劉" w:date="2021-09-26T23:55:00Z">
              <w:r w:rsidRPr="00A946A0">
                <w:rPr>
                  <w:rFonts w:ascii="Times New Roman" w:eastAsia="標楷體" w:hAnsi="Times New Roman" w:cs="Times New Roman"/>
                  <w:color w:val="000000" w:themeColor="text1"/>
                </w:rPr>
                <w:t>1.</w:t>
              </w:r>
              <w:r>
                <w:rPr>
                  <w:rFonts w:ascii="標楷體" w:eastAsia="標楷體" w:hAnsi="標楷體" w:hint="eastAsia"/>
                  <w:color w:val="000000" w:themeColor="text1"/>
                </w:rPr>
                <w:t>以童話故事小紅帽為主題</w:t>
              </w:r>
            </w:ins>
          </w:p>
          <w:p w14:paraId="3141FD88" w14:textId="0A30385C" w:rsidR="005F6EB6" w:rsidRDefault="005F6EB6" w:rsidP="005F6EB6">
            <w:pPr>
              <w:cnfStyle w:val="000000100000" w:firstRow="0" w:lastRow="0" w:firstColumn="0" w:lastColumn="0" w:oddVBand="0" w:evenVBand="0" w:oddHBand="1" w:evenHBand="0" w:firstRowFirstColumn="0" w:firstRowLastColumn="0" w:lastRowFirstColumn="0" w:lastRowLastColumn="0"/>
              <w:rPr>
                <w:ins w:id="536" w:author="政豪 劉" w:date="2021-09-27T00:31:00Z"/>
                <w:rFonts w:ascii="標楷體" w:eastAsia="標楷體" w:hAnsi="標楷體"/>
                <w:color w:val="000000" w:themeColor="text1"/>
              </w:rPr>
            </w:pPr>
            <w:ins w:id="537" w:author="政豪 劉" w:date="2021-09-27T00:31:00Z">
              <w:r w:rsidRPr="00A946A0">
                <w:rPr>
                  <w:rFonts w:ascii="Times New Roman" w:eastAsia="標楷體" w:hAnsi="Times New Roman" w:cs="Times New Roman"/>
                  <w:color w:val="000000" w:themeColor="text1"/>
                </w:rPr>
                <w:t>2.</w:t>
              </w:r>
              <w:r w:rsidRPr="007B075A">
                <w:rPr>
                  <w:rFonts w:ascii="標楷體" w:eastAsia="標楷體" w:hAnsi="標楷體" w:hint="eastAsia"/>
                  <w:color w:val="000000" w:themeColor="text1"/>
                </w:rPr>
                <w:t>第</w:t>
              </w:r>
            </w:ins>
            <w:ins w:id="538" w:author="政豪 劉" w:date="2021-09-27T00:33:00Z">
              <w:r>
                <w:rPr>
                  <w:rFonts w:ascii="標楷體" w:eastAsia="標楷體" w:hAnsi="標楷體" w:hint="eastAsia"/>
                  <w:color w:val="000000" w:themeColor="text1"/>
                </w:rPr>
                <w:t>四</w:t>
              </w:r>
            </w:ins>
            <w:ins w:id="539" w:author="政豪 劉" w:date="2021-09-27T00:31:00Z">
              <w:r w:rsidRPr="007B075A">
                <w:rPr>
                  <w:rFonts w:ascii="標楷體" w:eastAsia="標楷體" w:hAnsi="標楷體" w:hint="eastAsia"/>
                  <w:color w:val="000000" w:themeColor="text1"/>
                </w:rPr>
                <w:t>關遊戲</w:t>
              </w:r>
            </w:ins>
          </w:p>
          <w:p w14:paraId="4BA81FC0" w14:textId="42FFC0EF" w:rsidR="005F6EB6" w:rsidRPr="007B075A" w:rsidRDefault="005F6EB6" w:rsidP="005F6EB6">
            <w:pPr>
              <w:cnfStyle w:val="000000100000" w:firstRow="0" w:lastRow="0" w:firstColumn="0" w:lastColumn="0" w:oddVBand="0" w:evenVBand="0" w:oddHBand="1" w:evenHBand="0" w:firstRowFirstColumn="0" w:firstRowLastColumn="0" w:lastRowFirstColumn="0" w:lastRowLastColumn="0"/>
              <w:rPr>
                <w:ins w:id="540" w:author="政豪 劉" w:date="2021-09-27T00:31:00Z"/>
                <w:rFonts w:ascii="標楷體" w:eastAsia="標楷體" w:hAnsi="標楷體"/>
                <w:color w:val="000000" w:themeColor="text1"/>
              </w:rPr>
            </w:pPr>
            <w:ins w:id="541" w:author="政豪 劉" w:date="2021-09-27T00:31:00Z">
              <w:r w:rsidRPr="007B075A">
                <w:rPr>
                  <w:rFonts w:ascii="標楷體" w:eastAsia="標楷體" w:hAnsi="標楷體" w:hint="eastAsia"/>
                  <w:color w:val="000000" w:themeColor="text1"/>
                </w:rPr>
                <w:t>（</w:t>
              </w:r>
              <w:r>
                <w:rPr>
                  <w:rFonts w:ascii="標楷體" w:eastAsia="標楷體" w:hAnsi="標楷體" w:hint="eastAsia"/>
                  <w:color w:val="000000" w:themeColor="text1"/>
                </w:rPr>
                <w:t>單腳跳/</w:t>
              </w:r>
            </w:ins>
            <w:ins w:id="542" w:author="政豪 劉" w:date="2021-09-27T00:32:00Z">
              <w:r>
                <w:rPr>
                  <w:rFonts w:ascii="標楷體" w:eastAsia="標楷體" w:hAnsi="標楷體" w:hint="eastAsia"/>
                  <w:color w:val="000000" w:themeColor="text1"/>
                </w:rPr>
                <w:t>運球</w:t>
              </w:r>
            </w:ins>
            <w:ins w:id="543" w:author="政豪 劉" w:date="2021-09-27T00:31:00Z">
              <w:r w:rsidRPr="007B075A">
                <w:rPr>
                  <w:rFonts w:ascii="標楷體" w:eastAsia="標楷體" w:hAnsi="標楷體" w:hint="eastAsia"/>
                  <w:color w:val="000000" w:themeColor="text1"/>
                </w:rPr>
                <w:t>、</w:t>
              </w:r>
              <w:r>
                <w:rPr>
                  <w:rFonts w:ascii="標楷體" w:eastAsia="標楷體" w:hAnsi="標楷體" w:hint="eastAsia"/>
                  <w:color w:val="000000" w:themeColor="text1"/>
                </w:rPr>
                <w:t>色彩/質地、工作記憶</w:t>
              </w:r>
              <w:r w:rsidRPr="007B075A">
                <w:rPr>
                  <w:rFonts w:ascii="標楷體" w:eastAsia="標楷體" w:hAnsi="標楷體" w:hint="eastAsia"/>
                  <w:color w:val="000000" w:themeColor="text1"/>
                </w:rPr>
                <w:t>）</w:t>
              </w:r>
            </w:ins>
          </w:p>
          <w:p w14:paraId="0BD6DE52" w14:textId="5FAF8946" w:rsidR="005F6EB6" w:rsidRDefault="005F6EB6" w:rsidP="005F6EB6">
            <w:pPr>
              <w:cnfStyle w:val="000000100000" w:firstRow="0" w:lastRow="0" w:firstColumn="0" w:lastColumn="0" w:oddVBand="0" w:evenVBand="0" w:oddHBand="1" w:evenHBand="0" w:firstRowFirstColumn="0" w:firstRowLastColumn="0" w:lastRowFirstColumn="0" w:lastRowLastColumn="0"/>
              <w:rPr>
                <w:ins w:id="544" w:author="政豪 劉" w:date="2021-09-27T00:31:00Z"/>
                <w:rFonts w:ascii="標楷體" w:eastAsia="標楷體" w:hAnsi="標楷體"/>
                <w:color w:val="000000" w:themeColor="text1"/>
              </w:rPr>
            </w:pPr>
            <w:ins w:id="545" w:author="政豪 劉" w:date="2021-09-27T00:31:00Z">
              <w:r w:rsidRPr="00A946A0">
                <w:rPr>
                  <w:rFonts w:ascii="Times New Roman" w:eastAsia="標楷體" w:hAnsi="Times New Roman" w:cs="Times New Roman"/>
                  <w:color w:val="000000" w:themeColor="text1"/>
                </w:rPr>
                <w:t>3.</w:t>
              </w:r>
              <w:r w:rsidRPr="007B075A">
                <w:rPr>
                  <w:rFonts w:ascii="標楷體" w:eastAsia="標楷體" w:hAnsi="標楷體" w:hint="eastAsia"/>
                  <w:color w:val="000000" w:themeColor="text1"/>
                </w:rPr>
                <w:t>第</w:t>
              </w:r>
            </w:ins>
            <w:ins w:id="546" w:author="政豪 劉" w:date="2021-09-27T00:33:00Z">
              <w:r>
                <w:rPr>
                  <w:rFonts w:ascii="標楷體" w:eastAsia="標楷體" w:hAnsi="標楷體" w:hint="eastAsia"/>
                  <w:color w:val="000000" w:themeColor="text1"/>
                </w:rPr>
                <w:t>五</w:t>
              </w:r>
            </w:ins>
            <w:ins w:id="547" w:author="政豪 劉" w:date="2021-09-27T00:31:00Z">
              <w:r w:rsidRPr="007B075A">
                <w:rPr>
                  <w:rFonts w:ascii="標楷體" w:eastAsia="標楷體" w:hAnsi="標楷體" w:hint="eastAsia"/>
                  <w:color w:val="000000" w:themeColor="text1"/>
                </w:rPr>
                <w:t>關遊戲</w:t>
              </w:r>
            </w:ins>
          </w:p>
          <w:p w14:paraId="4D1BB3E6" w14:textId="7AC5300B" w:rsidR="005F6EB6" w:rsidRDefault="005F6EB6" w:rsidP="005F6EB6">
            <w:pPr>
              <w:cnfStyle w:val="000000100000" w:firstRow="0" w:lastRow="0" w:firstColumn="0" w:lastColumn="0" w:oddVBand="0" w:evenVBand="0" w:oddHBand="1" w:evenHBand="0" w:firstRowFirstColumn="0" w:firstRowLastColumn="0" w:lastRowFirstColumn="0" w:lastRowLastColumn="0"/>
              <w:rPr>
                <w:ins w:id="548" w:author="政豪 劉" w:date="2021-09-27T00:31:00Z"/>
                <w:rFonts w:ascii="標楷體" w:eastAsia="標楷體" w:hAnsi="標楷體"/>
                <w:color w:val="000000" w:themeColor="text1"/>
              </w:rPr>
            </w:pPr>
            <w:ins w:id="549" w:author="政豪 劉" w:date="2021-09-27T00:31:00Z">
              <w:r w:rsidRPr="007B075A">
                <w:rPr>
                  <w:rFonts w:ascii="標楷體" w:eastAsia="標楷體" w:hAnsi="標楷體" w:hint="eastAsia"/>
                  <w:color w:val="000000" w:themeColor="text1"/>
                </w:rPr>
                <w:t>（</w:t>
              </w:r>
            </w:ins>
            <w:ins w:id="550" w:author="政豪 劉" w:date="2021-09-27T00:32:00Z">
              <w:r>
                <w:rPr>
                  <w:rFonts w:ascii="標楷體" w:eastAsia="標楷體" w:hAnsi="標楷體" w:hint="eastAsia"/>
                  <w:color w:val="000000" w:themeColor="text1"/>
                </w:rPr>
                <w:t>雙腳跳</w:t>
              </w:r>
            </w:ins>
            <w:ins w:id="551" w:author="政豪 劉" w:date="2021-09-27T00:31:00Z">
              <w:r>
                <w:rPr>
                  <w:rFonts w:ascii="標楷體" w:eastAsia="標楷體" w:hAnsi="標楷體" w:hint="eastAsia"/>
                  <w:color w:val="000000" w:themeColor="text1"/>
                </w:rPr>
                <w:t>/</w:t>
              </w:r>
            </w:ins>
            <w:ins w:id="552" w:author="政豪 劉" w:date="2021-09-27T00:32:00Z">
              <w:r>
                <w:rPr>
                  <w:rFonts w:ascii="標楷體" w:eastAsia="標楷體" w:hAnsi="標楷體" w:hint="eastAsia"/>
                  <w:color w:val="000000" w:themeColor="text1"/>
                </w:rPr>
                <w:t>揮動</w:t>
              </w:r>
            </w:ins>
            <w:ins w:id="553" w:author="政豪 劉" w:date="2021-09-27T00:31:00Z">
              <w:r w:rsidRPr="007B075A">
                <w:rPr>
                  <w:rFonts w:ascii="標楷體" w:eastAsia="標楷體" w:hAnsi="標楷體" w:hint="eastAsia"/>
                  <w:color w:val="000000" w:themeColor="text1"/>
                </w:rPr>
                <w:t>、</w:t>
              </w:r>
              <w:r>
                <w:rPr>
                  <w:rFonts w:ascii="標楷體" w:eastAsia="標楷體" w:hAnsi="標楷體" w:hint="eastAsia"/>
                  <w:color w:val="000000" w:themeColor="text1"/>
                </w:rPr>
                <w:t>形狀/空間、抑制控制</w:t>
              </w:r>
              <w:r w:rsidRPr="007B075A">
                <w:rPr>
                  <w:rFonts w:ascii="標楷體" w:eastAsia="標楷體" w:hAnsi="標楷體" w:hint="eastAsia"/>
                  <w:color w:val="000000" w:themeColor="text1"/>
                </w:rPr>
                <w:t>）</w:t>
              </w:r>
            </w:ins>
          </w:p>
          <w:p w14:paraId="3AD15CAA" w14:textId="241E8198" w:rsidR="005F6EB6" w:rsidRDefault="005F6EB6" w:rsidP="005F6EB6">
            <w:pPr>
              <w:cnfStyle w:val="000000100000" w:firstRow="0" w:lastRow="0" w:firstColumn="0" w:lastColumn="0" w:oddVBand="0" w:evenVBand="0" w:oddHBand="1" w:evenHBand="0" w:firstRowFirstColumn="0" w:firstRowLastColumn="0" w:lastRowFirstColumn="0" w:lastRowLastColumn="0"/>
              <w:rPr>
                <w:ins w:id="554" w:author="政豪 劉" w:date="2021-09-27T00:31:00Z"/>
                <w:rFonts w:ascii="標楷體" w:eastAsia="標楷體" w:hAnsi="標楷體"/>
                <w:color w:val="000000" w:themeColor="text1"/>
              </w:rPr>
            </w:pPr>
            <w:ins w:id="555" w:author="政豪 劉" w:date="2021-09-27T00:31:00Z">
              <w:r w:rsidRPr="00C63ACF">
                <w:rPr>
                  <w:rFonts w:ascii="Times New Roman" w:eastAsia="標楷體" w:hAnsi="Times New Roman" w:cs="Times New Roman"/>
                  <w:color w:val="000000" w:themeColor="text1"/>
                </w:rPr>
                <w:t>4.</w:t>
              </w:r>
              <w:r w:rsidRPr="007B075A">
                <w:rPr>
                  <w:rFonts w:ascii="標楷體" w:eastAsia="標楷體" w:hAnsi="標楷體" w:hint="eastAsia"/>
                  <w:color w:val="000000" w:themeColor="text1"/>
                </w:rPr>
                <w:t>第</w:t>
              </w:r>
            </w:ins>
            <w:ins w:id="556" w:author="政豪 劉" w:date="2021-09-27T00:33:00Z">
              <w:r>
                <w:rPr>
                  <w:rFonts w:ascii="標楷體" w:eastAsia="標楷體" w:hAnsi="標楷體" w:hint="eastAsia"/>
                  <w:color w:val="000000" w:themeColor="text1"/>
                </w:rPr>
                <w:t>六</w:t>
              </w:r>
            </w:ins>
            <w:ins w:id="557" w:author="政豪 劉" w:date="2021-09-27T00:31:00Z">
              <w:r w:rsidRPr="007B075A">
                <w:rPr>
                  <w:rFonts w:ascii="標楷體" w:eastAsia="標楷體" w:hAnsi="標楷體" w:hint="eastAsia"/>
                  <w:color w:val="000000" w:themeColor="text1"/>
                </w:rPr>
                <w:t>關遊戲</w:t>
              </w:r>
            </w:ins>
          </w:p>
          <w:p w14:paraId="0D894E96" w14:textId="06E6C754" w:rsidR="00F453A3" w:rsidRPr="007B075A" w:rsidRDefault="005F6EB6" w:rsidP="005F6EB6">
            <w:pPr>
              <w:cnfStyle w:val="000000100000" w:firstRow="0" w:lastRow="0" w:firstColumn="0" w:lastColumn="0" w:oddVBand="0" w:evenVBand="0" w:oddHBand="1" w:evenHBand="0" w:firstRowFirstColumn="0" w:firstRowLastColumn="0" w:lastRowFirstColumn="0" w:lastRowLastColumn="0"/>
              <w:rPr>
                <w:ins w:id="558" w:author="政豪 劉" w:date="2021-09-26T23:55:00Z"/>
                <w:rFonts w:ascii="標楷體" w:eastAsia="標楷體" w:hAnsi="標楷體"/>
                <w:color w:val="000000" w:themeColor="text1"/>
              </w:rPr>
            </w:pPr>
            <w:ins w:id="559" w:author="政豪 劉" w:date="2021-09-27T00:31:00Z">
              <w:r w:rsidRPr="007B075A">
                <w:rPr>
                  <w:rFonts w:ascii="標楷體" w:eastAsia="標楷體" w:hAnsi="標楷體" w:hint="eastAsia"/>
                  <w:color w:val="000000" w:themeColor="text1"/>
                </w:rPr>
                <w:t>（</w:t>
              </w:r>
            </w:ins>
            <w:ins w:id="560" w:author="政豪 劉" w:date="2021-09-27T00:32:00Z">
              <w:r>
                <w:rPr>
                  <w:rFonts w:ascii="標楷體" w:eastAsia="標楷體" w:hAnsi="標楷體" w:hint="eastAsia"/>
                  <w:color w:val="000000" w:themeColor="text1"/>
                </w:rPr>
                <w:t>扭轉</w:t>
              </w:r>
            </w:ins>
            <w:ins w:id="561" w:author="政豪 劉" w:date="2021-09-27T00:31:00Z">
              <w:r>
                <w:rPr>
                  <w:rFonts w:ascii="標楷體" w:eastAsia="標楷體" w:hAnsi="標楷體" w:hint="eastAsia"/>
                  <w:color w:val="000000" w:themeColor="text1"/>
                </w:rPr>
                <w:t>/</w:t>
              </w:r>
            </w:ins>
            <w:ins w:id="562" w:author="政豪 劉" w:date="2021-09-27T00:32:00Z">
              <w:r>
                <w:rPr>
                  <w:rFonts w:ascii="標楷體" w:eastAsia="標楷體" w:hAnsi="標楷體" w:hint="eastAsia"/>
                  <w:color w:val="000000" w:themeColor="text1"/>
                </w:rPr>
                <w:t>踢</w:t>
              </w:r>
            </w:ins>
            <w:ins w:id="563" w:author="政豪 劉" w:date="2021-09-27T00:31:00Z">
              <w:r w:rsidRPr="007B075A">
                <w:rPr>
                  <w:rFonts w:ascii="標楷體" w:eastAsia="標楷體" w:hAnsi="標楷體" w:hint="eastAsia"/>
                  <w:color w:val="000000" w:themeColor="text1"/>
                </w:rPr>
                <w:t>、</w:t>
              </w:r>
              <w:r>
                <w:rPr>
                  <w:rFonts w:ascii="標楷體" w:eastAsia="標楷體" w:hAnsi="標楷體" w:hint="eastAsia"/>
                  <w:color w:val="000000" w:themeColor="text1"/>
                </w:rPr>
                <w:t>線條/設計、認知靈活性</w:t>
              </w:r>
              <w:r w:rsidRPr="007B075A">
                <w:rPr>
                  <w:rFonts w:ascii="標楷體" w:eastAsia="標楷體" w:hAnsi="標楷體" w:hint="eastAsia"/>
                  <w:color w:val="000000" w:themeColor="text1"/>
                </w:rPr>
                <w:t>）</w:t>
              </w:r>
            </w:ins>
          </w:p>
        </w:tc>
        <w:tc>
          <w:tcPr>
            <w:tcW w:w="3612" w:type="dxa"/>
          </w:tcPr>
          <w:p w14:paraId="67988D08" w14:textId="0971BE97" w:rsidR="00F453A3" w:rsidRPr="00A946A0" w:rsidRDefault="00F453A3" w:rsidP="00F70364">
            <w:pPr>
              <w:cnfStyle w:val="000000100000" w:firstRow="0" w:lastRow="0" w:firstColumn="0" w:lastColumn="0" w:oddVBand="0" w:evenVBand="0" w:oddHBand="1" w:evenHBand="0" w:firstRowFirstColumn="0" w:firstRowLastColumn="0" w:lastRowFirstColumn="0" w:lastRowLastColumn="0"/>
              <w:rPr>
                <w:ins w:id="564" w:author="政豪 劉" w:date="2021-09-26T23:55:00Z"/>
                <w:rFonts w:ascii="標楷體" w:eastAsia="標楷體" w:hAnsi="標楷體"/>
                <w:color w:val="000000" w:themeColor="text1"/>
              </w:rPr>
            </w:pPr>
            <w:ins w:id="565" w:author="政豪 劉" w:date="2021-09-26T23:55:00Z">
              <w:r w:rsidRPr="00A946A0">
                <w:rPr>
                  <w:rFonts w:ascii="Times New Roman" w:eastAsia="標楷體" w:hAnsi="Times New Roman" w:cs="Times New Roman"/>
                  <w:color w:val="000000" w:themeColor="text1"/>
                </w:rPr>
                <w:t>1.</w:t>
              </w:r>
            </w:ins>
            <w:ins w:id="566" w:author="政豪 劉" w:date="2021-09-27T00:34:00Z">
              <w:r w:rsidR="005F6EB6" w:rsidRPr="00A946A0">
                <w:rPr>
                  <w:rFonts w:ascii="標楷體" w:eastAsia="標楷體" w:hAnsi="標楷體" w:hint="eastAsia"/>
                  <w:color w:val="000000" w:themeColor="text1"/>
                </w:rPr>
                <w:t>教師用繪本</w:t>
              </w:r>
              <w:r w:rsidR="005F6EB6">
                <w:rPr>
                  <w:rFonts w:ascii="標楷體" w:eastAsia="標楷體" w:hAnsi="標楷體" w:hint="eastAsia"/>
                  <w:color w:val="000000" w:themeColor="text1"/>
                </w:rPr>
                <w:t>三隻小豬</w:t>
              </w:r>
              <w:r w:rsidR="005F6EB6" w:rsidRPr="00A946A0">
                <w:rPr>
                  <w:rFonts w:ascii="標楷體" w:eastAsia="標楷體" w:hAnsi="標楷體" w:hint="eastAsia"/>
                  <w:color w:val="000000" w:themeColor="text1"/>
                </w:rPr>
                <w:t>故事引導</w:t>
              </w:r>
            </w:ins>
          </w:p>
          <w:p w14:paraId="25AA915C" w14:textId="77777777" w:rsidR="005F6EB6" w:rsidRDefault="005F6EB6" w:rsidP="005F6EB6">
            <w:pPr>
              <w:cnfStyle w:val="000000100000" w:firstRow="0" w:lastRow="0" w:firstColumn="0" w:lastColumn="0" w:oddVBand="0" w:evenVBand="0" w:oddHBand="1" w:evenHBand="0" w:firstRowFirstColumn="0" w:firstRowLastColumn="0" w:lastRowFirstColumn="0" w:lastRowLastColumn="0"/>
              <w:rPr>
                <w:ins w:id="567" w:author="政豪 劉" w:date="2021-09-27T00:34:00Z"/>
                <w:rFonts w:ascii="標楷體" w:eastAsia="標楷體" w:hAnsi="標楷體"/>
                <w:color w:val="000000" w:themeColor="text1"/>
              </w:rPr>
            </w:pPr>
            <w:ins w:id="568" w:author="政豪 劉" w:date="2021-09-27T00:34:00Z">
              <w:r w:rsidRPr="00A946A0">
                <w:rPr>
                  <w:rFonts w:ascii="Times New Roman" w:eastAsia="標楷體" w:hAnsi="Times New Roman" w:cs="Times New Roman"/>
                  <w:color w:val="000000" w:themeColor="text1"/>
                </w:rPr>
                <w:t>2.</w:t>
              </w:r>
              <w:r w:rsidRPr="007B075A">
                <w:rPr>
                  <w:rFonts w:ascii="標楷體" w:eastAsia="標楷體" w:hAnsi="標楷體" w:hint="eastAsia"/>
                  <w:color w:val="000000" w:themeColor="text1"/>
                </w:rPr>
                <w:t>第</w:t>
              </w:r>
              <w:r>
                <w:rPr>
                  <w:rFonts w:ascii="標楷體" w:eastAsia="標楷體" w:hAnsi="標楷體" w:hint="eastAsia"/>
                  <w:color w:val="000000" w:themeColor="text1"/>
                </w:rPr>
                <w:t>四</w:t>
              </w:r>
              <w:r w:rsidRPr="007B075A">
                <w:rPr>
                  <w:rFonts w:ascii="標楷體" w:eastAsia="標楷體" w:hAnsi="標楷體" w:hint="eastAsia"/>
                  <w:color w:val="000000" w:themeColor="text1"/>
                </w:rPr>
                <w:t>關遊戲</w:t>
              </w:r>
            </w:ins>
          </w:p>
          <w:p w14:paraId="1B9734B1" w14:textId="77777777" w:rsidR="005F6EB6" w:rsidRPr="007B075A" w:rsidRDefault="005F6EB6" w:rsidP="005F6EB6">
            <w:pPr>
              <w:cnfStyle w:val="000000100000" w:firstRow="0" w:lastRow="0" w:firstColumn="0" w:lastColumn="0" w:oddVBand="0" w:evenVBand="0" w:oddHBand="1" w:evenHBand="0" w:firstRowFirstColumn="0" w:firstRowLastColumn="0" w:lastRowFirstColumn="0" w:lastRowLastColumn="0"/>
              <w:rPr>
                <w:ins w:id="569" w:author="政豪 劉" w:date="2021-09-27T00:34:00Z"/>
                <w:rFonts w:ascii="標楷體" w:eastAsia="標楷體" w:hAnsi="標楷體"/>
                <w:color w:val="000000" w:themeColor="text1"/>
              </w:rPr>
            </w:pPr>
            <w:ins w:id="570" w:author="政豪 劉" w:date="2021-09-27T00:34:00Z">
              <w:r w:rsidRPr="007B075A">
                <w:rPr>
                  <w:rFonts w:ascii="標楷體" w:eastAsia="標楷體" w:hAnsi="標楷體" w:hint="eastAsia"/>
                  <w:color w:val="000000" w:themeColor="text1"/>
                </w:rPr>
                <w:t>（</w:t>
              </w:r>
              <w:r>
                <w:rPr>
                  <w:rFonts w:ascii="標楷體" w:eastAsia="標楷體" w:hAnsi="標楷體" w:hint="eastAsia"/>
                  <w:color w:val="000000" w:themeColor="text1"/>
                </w:rPr>
                <w:t>單腳跳/運球</w:t>
              </w:r>
              <w:r w:rsidRPr="007B075A">
                <w:rPr>
                  <w:rFonts w:ascii="標楷體" w:eastAsia="標楷體" w:hAnsi="標楷體" w:hint="eastAsia"/>
                  <w:color w:val="000000" w:themeColor="text1"/>
                </w:rPr>
                <w:t>、</w:t>
              </w:r>
              <w:r>
                <w:rPr>
                  <w:rFonts w:ascii="標楷體" w:eastAsia="標楷體" w:hAnsi="標楷體" w:hint="eastAsia"/>
                  <w:color w:val="000000" w:themeColor="text1"/>
                </w:rPr>
                <w:t>色彩/質地、工作記憶</w:t>
              </w:r>
              <w:r w:rsidRPr="007B075A">
                <w:rPr>
                  <w:rFonts w:ascii="標楷體" w:eastAsia="標楷體" w:hAnsi="標楷體" w:hint="eastAsia"/>
                  <w:color w:val="000000" w:themeColor="text1"/>
                </w:rPr>
                <w:t>）</w:t>
              </w:r>
            </w:ins>
          </w:p>
          <w:p w14:paraId="12CD1B9B" w14:textId="77777777" w:rsidR="005F6EB6" w:rsidRDefault="005F6EB6" w:rsidP="005F6EB6">
            <w:pPr>
              <w:cnfStyle w:val="000000100000" w:firstRow="0" w:lastRow="0" w:firstColumn="0" w:lastColumn="0" w:oddVBand="0" w:evenVBand="0" w:oddHBand="1" w:evenHBand="0" w:firstRowFirstColumn="0" w:firstRowLastColumn="0" w:lastRowFirstColumn="0" w:lastRowLastColumn="0"/>
              <w:rPr>
                <w:ins w:id="571" w:author="政豪 劉" w:date="2021-09-27T00:34:00Z"/>
                <w:rFonts w:ascii="標楷體" w:eastAsia="標楷體" w:hAnsi="標楷體"/>
                <w:color w:val="000000" w:themeColor="text1"/>
              </w:rPr>
            </w:pPr>
            <w:ins w:id="572" w:author="政豪 劉" w:date="2021-09-27T00:34:00Z">
              <w:r w:rsidRPr="00A946A0">
                <w:rPr>
                  <w:rFonts w:ascii="Times New Roman" w:eastAsia="標楷體" w:hAnsi="Times New Roman" w:cs="Times New Roman"/>
                  <w:color w:val="000000" w:themeColor="text1"/>
                </w:rPr>
                <w:t>3.</w:t>
              </w:r>
              <w:r w:rsidRPr="007B075A">
                <w:rPr>
                  <w:rFonts w:ascii="標楷體" w:eastAsia="標楷體" w:hAnsi="標楷體" w:hint="eastAsia"/>
                  <w:color w:val="000000" w:themeColor="text1"/>
                </w:rPr>
                <w:t>第</w:t>
              </w:r>
              <w:r>
                <w:rPr>
                  <w:rFonts w:ascii="標楷體" w:eastAsia="標楷體" w:hAnsi="標楷體" w:hint="eastAsia"/>
                  <w:color w:val="000000" w:themeColor="text1"/>
                </w:rPr>
                <w:t>五</w:t>
              </w:r>
              <w:r w:rsidRPr="007B075A">
                <w:rPr>
                  <w:rFonts w:ascii="標楷體" w:eastAsia="標楷體" w:hAnsi="標楷體" w:hint="eastAsia"/>
                  <w:color w:val="000000" w:themeColor="text1"/>
                </w:rPr>
                <w:t>關遊戲</w:t>
              </w:r>
            </w:ins>
          </w:p>
          <w:p w14:paraId="61A8D0B7" w14:textId="77777777" w:rsidR="005F6EB6" w:rsidRDefault="005F6EB6" w:rsidP="005F6EB6">
            <w:pPr>
              <w:cnfStyle w:val="000000100000" w:firstRow="0" w:lastRow="0" w:firstColumn="0" w:lastColumn="0" w:oddVBand="0" w:evenVBand="0" w:oddHBand="1" w:evenHBand="0" w:firstRowFirstColumn="0" w:firstRowLastColumn="0" w:lastRowFirstColumn="0" w:lastRowLastColumn="0"/>
              <w:rPr>
                <w:ins w:id="573" w:author="政豪 劉" w:date="2021-09-27T00:34:00Z"/>
                <w:rFonts w:ascii="標楷體" w:eastAsia="標楷體" w:hAnsi="標楷體"/>
                <w:color w:val="000000" w:themeColor="text1"/>
              </w:rPr>
            </w:pPr>
            <w:ins w:id="574" w:author="政豪 劉" w:date="2021-09-27T00:34:00Z">
              <w:r w:rsidRPr="007B075A">
                <w:rPr>
                  <w:rFonts w:ascii="標楷體" w:eastAsia="標楷體" w:hAnsi="標楷體" w:hint="eastAsia"/>
                  <w:color w:val="000000" w:themeColor="text1"/>
                </w:rPr>
                <w:t>（</w:t>
              </w:r>
              <w:r>
                <w:rPr>
                  <w:rFonts w:ascii="標楷體" w:eastAsia="標楷體" w:hAnsi="標楷體" w:hint="eastAsia"/>
                  <w:color w:val="000000" w:themeColor="text1"/>
                </w:rPr>
                <w:t>雙腳跳/揮動</w:t>
              </w:r>
              <w:r w:rsidRPr="007B075A">
                <w:rPr>
                  <w:rFonts w:ascii="標楷體" w:eastAsia="標楷體" w:hAnsi="標楷體" w:hint="eastAsia"/>
                  <w:color w:val="000000" w:themeColor="text1"/>
                </w:rPr>
                <w:t>、</w:t>
              </w:r>
              <w:r>
                <w:rPr>
                  <w:rFonts w:ascii="標楷體" w:eastAsia="標楷體" w:hAnsi="標楷體" w:hint="eastAsia"/>
                  <w:color w:val="000000" w:themeColor="text1"/>
                </w:rPr>
                <w:t>形狀/空間、抑制控制</w:t>
              </w:r>
              <w:r w:rsidRPr="007B075A">
                <w:rPr>
                  <w:rFonts w:ascii="標楷體" w:eastAsia="標楷體" w:hAnsi="標楷體" w:hint="eastAsia"/>
                  <w:color w:val="000000" w:themeColor="text1"/>
                </w:rPr>
                <w:t>）</w:t>
              </w:r>
            </w:ins>
          </w:p>
          <w:p w14:paraId="245BDA4B" w14:textId="77777777" w:rsidR="005F6EB6" w:rsidRDefault="005F6EB6" w:rsidP="005F6EB6">
            <w:pPr>
              <w:cnfStyle w:val="000000100000" w:firstRow="0" w:lastRow="0" w:firstColumn="0" w:lastColumn="0" w:oddVBand="0" w:evenVBand="0" w:oddHBand="1" w:evenHBand="0" w:firstRowFirstColumn="0" w:firstRowLastColumn="0" w:lastRowFirstColumn="0" w:lastRowLastColumn="0"/>
              <w:rPr>
                <w:ins w:id="575" w:author="政豪 劉" w:date="2021-09-27T00:34:00Z"/>
                <w:rFonts w:ascii="標楷體" w:eastAsia="標楷體" w:hAnsi="標楷體"/>
                <w:color w:val="000000" w:themeColor="text1"/>
              </w:rPr>
            </w:pPr>
            <w:ins w:id="576" w:author="政豪 劉" w:date="2021-09-27T00:34:00Z">
              <w:r w:rsidRPr="00C63ACF">
                <w:rPr>
                  <w:rFonts w:ascii="Times New Roman" w:eastAsia="標楷體" w:hAnsi="Times New Roman" w:cs="Times New Roman"/>
                  <w:color w:val="000000" w:themeColor="text1"/>
                </w:rPr>
                <w:t>4.</w:t>
              </w:r>
              <w:r w:rsidRPr="007B075A">
                <w:rPr>
                  <w:rFonts w:ascii="標楷體" w:eastAsia="標楷體" w:hAnsi="標楷體" w:hint="eastAsia"/>
                  <w:color w:val="000000" w:themeColor="text1"/>
                </w:rPr>
                <w:t>第</w:t>
              </w:r>
              <w:r>
                <w:rPr>
                  <w:rFonts w:ascii="標楷體" w:eastAsia="標楷體" w:hAnsi="標楷體" w:hint="eastAsia"/>
                  <w:color w:val="000000" w:themeColor="text1"/>
                </w:rPr>
                <w:t>六</w:t>
              </w:r>
              <w:r w:rsidRPr="007B075A">
                <w:rPr>
                  <w:rFonts w:ascii="標楷體" w:eastAsia="標楷體" w:hAnsi="標楷體" w:hint="eastAsia"/>
                  <w:color w:val="000000" w:themeColor="text1"/>
                </w:rPr>
                <w:t>關遊戲</w:t>
              </w:r>
            </w:ins>
          </w:p>
          <w:p w14:paraId="33524F5D" w14:textId="72D2329B" w:rsidR="00F453A3" w:rsidRPr="007B075A" w:rsidRDefault="005F6EB6" w:rsidP="005F6EB6">
            <w:pPr>
              <w:cnfStyle w:val="000000100000" w:firstRow="0" w:lastRow="0" w:firstColumn="0" w:lastColumn="0" w:oddVBand="0" w:evenVBand="0" w:oddHBand="1" w:evenHBand="0" w:firstRowFirstColumn="0" w:firstRowLastColumn="0" w:lastRowFirstColumn="0" w:lastRowLastColumn="0"/>
              <w:rPr>
                <w:ins w:id="577" w:author="政豪 劉" w:date="2021-09-26T23:55:00Z"/>
                <w:rFonts w:ascii="標楷體" w:eastAsia="標楷體" w:hAnsi="標楷體"/>
                <w:color w:val="000000" w:themeColor="text1"/>
              </w:rPr>
            </w:pPr>
            <w:ins w:id="578" w:author="政豪 劉" w:date="2021-09-27T00:34:00Z">
              <w:r w:rsidRPr="007B075A">
                <w:rPr>
                  <w:rFonts w:ascii="標楷體" w:eastAsia="標楷體" w:hAnsi="標楷體" w:hint="eastAsia"/>
                  <w:color w:val="000000" w:themeColor="text1"/>
                </w:rPr>
                <w:t>（</w:t>
              </w:r>
              <w:r>
                <w:rPr>
                  <w:rFonts w:ascii="標楷體" w:eastAsia="標楷體" w:hAnsi="標楷體" w:hint="eastAsia"/>
                  <w:color w:val="000000" w:themeColor="text1"/>
                </w:rPr>
                <w:t>扭轉/踢</w:t>
              </w:r>
              <w:r w:rsidRPr="007B075A">
                <w:rPr>
                  <w:rFonts w:ascii="標楷體" w:eastAsia="標楷體" w:hAnsi="標楷體" w:hint="eastAsia"/>
                  <w:color w:val="000000" w:themeColor="text1"/>
                </w:rPr>
                <w:t>、</w:t>
              </w:r>
              <w:r>
                <w:rPr>
                  <w:rFonts w:ascii="標楷體" w:eastAsia="標楷體" w:hAnsi="標楷體" w:hint="eastAsia"/>
                  <w:color w:val="000000" w:themeColor="text1"/>
                </w:rPr>
                <w:t>線條/設計、認知靈活性</w:t>
              </w:r>
              <w:r w:rsidRPr="007B075A">
                <w:rPr>
                  <w:rFonts w:ascii="標楷體" w:eastAsia="標楷體" w:hAnsi="標楷體" w:hint="eastAsia"/>
                  <w:color w:val="000000" w:themeColor="text1"/>
                </w:rPr>
                <w:t>）</w:t>
              </w:r>
            </w:ins>
          </w:p>
        </w:tc>
      </w:tr>
      <w:tr w:rsidR="00F453A3" w:rsidRPr="007B075A" w14:paraId="1B756702" w14:textId="77777777" w:rsidTr="00F70364">
        <w:trPr>
          <w:ins w:id="579" w:author="政豪 劉" w:date="2021-09-26T23:55:00Z"/>
        </w:trPr>
        <w:tc>
          <w:tcPr>
            <w:cnfStyle w:val="001000000000" w:firstRow="0" w:lastRow="0" w:firstColumn="1" w:lastColumn="0" w:oddVBand="0" w:evenVBand="0" w:oddHBand="0" w:evenHBand="0" w:firstRowFirstColumn="0" w:firstRowLastColumn="0" w:lastRowFirstColumn="0" w:lastRowLastColumn="0"/>
            <w:tcW w:w="993" w:type="dxa"/>
            <w:vAlign w:val="center"/>
          </w:tcPr>
          <w:p w14:paraId="6DF69FD0" w14:textId="77777777" w:rsidR="00F453A3" w:rsidRPr="007B075A" w:rsidRDefault="00F453A3" w:rsidP="00F70364">
            <w:pPr>
              <w:jc w:val="center"/>
              <w:rPr>
                <w:ins w:id="580" w:author="政豪 劉" w:date="2021-09-26T23:55:00Z"/>
                <w:rFonts w:ascii="標楷體" w:eastAsia="標楷體" w:hAnsi="標楷體"/>
                <w:b w:val="0"/>
                <w:color w:val="000000" w:themeColor="text1"/>
              </w:rPr>
            </w:pPr>
            <w:ins w:id="581" w:author="政豪 劉" w:date="2021-09-26T23:55:00Z">
              <w:r w:rsidRPr="007B075A">
                <w:rPr>
                  <w:rFonts w:ascii="標楷體" w:eastAsia="標楷體" w:hAnsi="標楷體" w:hint="eastAsia"/>
                  <w:b w:val="0"/>
                  <w:color w:val="000000" w:themeColor="text1"/>
                </w:rPr>
                <w:t>第</w:t>
              </w:r>
              <w:r>
                <w:rPr>
                  <w:rFonts w:ascii="標楷體" w:eastAsia="標楷體" w:hAnsi="標楷體" w:hint="eastAsia"/>
                  <w:b w:val="0"/>
                  <w:color w:val="000000" w:themeColor="text1"/>
                </w:rPr>
                <w:t>四</w:t>
              </w:r>
              <w:r w:rsidRPr="007B075A">
                <w:rPr>
                  <w:rFonts w:ascii="標楷體" w:eastAsia="標楷體" w:hAnsi="標楷體" w:hint="eastAsia"/>
                  <w:b w:val="0"/>
                  <w:color w:val="000000" w:themeColor="text1"/>
                </w:rPr>
                <w:t>週</w:t>
              </w:r>
            </w:ins>
          </w:p>
        </w:tc>
        <w:tc>
          <w:tcPr>
            <w:tcW w:w="3685" w:type="dxa"/>
            <w:vAlign w:val="center"/>
          </w:tcPr>
          <w:p w14:paraId="295DE148" w14:textId="77777777" w:rsidR="00F453A3" w:rsidRDefault="00F453A3" w:rsidP="00F70364">
            <w:pPr>
              <w:cnfStyle w:val="000000000000" w:firstRow="0" w:lastRow="0" w:firstColumn="0" w:lastColumn="0" w:oddVBand="0" w:evenVBand="0" w:oddHBand="0" w:evenHBand="0" w:firstRowFirstColumn="0" w:firstRowLastColumn="0" w:lastRowFirstColumn="0" w:lastRowLastColumn="0"/>
              <w:rPr>
                <w:ins w:id="582" w:author="政豪 劉" w:date="2021-09-26T23:55:00Z"/>
                <w:rFonts w:ascii="標楷體" w:eastAsia="標楷體" w:hAnsi="標楷體"/>
                <w:color w:val="000000" w:themeColor="text1"/>
              </w:rPr>
            </w:pPr>
            <w:ins w:id="583" w:author="政豪 劉" w:date="2021-09-26T23:55:00Z">
              <w:r w:rsidRPr="00A946A0">
                <w:rPr>
                  <w:rFonts w:ascii="Times New Roman" w:eastAsia="標楷體" w:hAnsi="Times New Roman" w:cs="Times New Roman"/>
                  <w:color w:val="000000" w:themeColor="text1"/>
                </w:rPr>
                <w:t>1.</w:t>
              </w:r>
              <w:r>
                <w:rPr>
                  <w:rFonts w:ascii="標楷體" w:eastAsia="標楷體" w:hAnsi="標楷體" w:hint="eastAsia"/>
                  <w:color w:val="000000" w:themeColor="text1"/>
                </w:rPr>
                <w:t>以童話故事小紅帽為主題</w:t>
              </w:r>
            </w:ins>
          </w:p>
          <w:p w14:paraId="7A5F3E9F" w14:textId="4BBA1781" w:rsidR="005F6EB6" w:rsidRDefault="005F6EB6" w:rsidP="005F6EB6">
            <w:pPr>
              <w:cnfStyle w:val="000000000000" w:firstRow="0" w:lastRow="0" w:firstColumn="0" w:lastColumn="0" w:oddVBand="0" w:evenVBand="0" w:oddHBand="0" w:evenHBand="0" w:firstRowFirstColumn="0" w:firstRowLastColumn="0" w:lastRowFirstColumn="0" w:lastRowLastColumn="0"/>
              <w:rPr>
                <w:ins w:id="584" w:author="政豪 劉" w:date="2021-09-27T00:31:00Z"/>
                <w:rFonts w:ascii="標楷體" w:eastAsia="標楷體" w:hAnsi="標楷體"/>
                <w:color w:val="000000" w:themeColor="text1"/>
              </w:rPr>
            </w:pPr>
            <w:ins w:id="585" w:author="政豪 劉" w:date="2021-09-27T00:31:00Z">
              <w:r w:rsidRPr="00A946A0">
                <w:rPr>
                  <w:rFonts w:ascii="Times New Roman" w:eastAsia="標楷體" w:hAnsi="Times New Roman" w:cs="Times New Roman"/>
                  <w:color w:val="000000" w:themeColor="text1"/>
                </w:rPr>
                <w:t>2.</w:t>
              </w:r>
              <w:r w:rsidRPr="007B075A">
                <w:rPr>
                  <w:rFonts w:ascii="標楷體" w:eastAsia="標楷體" w:hAnsi="標楷體" w:hint="eastAsia"/>
                  <w:color w:val="000000" w:themeColor="text1"/>
                </w:rPr>
                <w:t>第</w:t>
              </w:r>
            </w:ins>
            <w:ins w:id="586" w:author="政豪 劉" w:date="2021-09-27T00:33:00Z">
              <w:r>
                <w:rPr>
                  <w:rFonts w:ascii="標楷體" w:eastAsia="標楷體" w:hAnsi="標楷體" w:hint="eastAsia"/>
                  <w:color w:val="000000" w:themeColor="text1"/>
                </w:rPr>
                <w:t>七</w:t>
              </w:r>
            </w:ins>
            <w:ins w:id="587" w:author="政豪 劉" w:date="2021-09-27T00:31:00Z">
              <w:r w:rsidRPr="007B075A">
                <w:rPr>
                  <w:rFonts w:ascii="標楷體" w:eastAsia="標楷體" w:hAnsi="標楷體" w:hint="eastAsia"/>
                  <w:color w:val="000000" w:themeColor="text1"/>
                </w:rPr>
                <w:t>關遊戲</w:t>
              </w:r>
            </w:ins>
          </w:p>
          <w:p w14:paraId="32F26115" w14:textId="1C6F999C" w:rsidR="005F6EB6" w:rsidRPr="007B075A" w:rsidRDefault="005F6EB6" w:rsidP="005F6EB6">
            <w:pPr>
              <w:cnfStyle w:val="000000000000" w:firstRow="0" w:lastRow="0" w:firstColumn="0" w:lastColumn="0" w:oddVBand="0" w:evenVBand="0" w:oddHBand="0" w:evenHBand="0" w:firstRowFirstColumn="0" w:firstRowLastColumn="0" w:lastRowFirstColumn="0" w:lastRowLastColumn="0"/>
              <w:rPr>
                <w:ins w:id="588" w:author="政豪 劉" w:date="2021-09-27T00:31:00Z"/>
                <w:rFonts w:ascii="標楷體" w:eastAsia="標楷體" w:hAnsi="標楷體"/>
                <w:color w:val="000000" w:themeColor="text1"/>
              </w:rPr>
            </w:pPr>
            <w:ins w:id="589" w:author="政豪 劉" w:date="2021-09-27T00:31:00Z">
              <w:r w:rsidRPr="007B075A">
                <w:rPr>
                  <w:rFonts w:ascii="標楷體" w:eastAsia="標楷體" w:hAnsi="標楷體" w:hint="eastAsia"/>
                  <w:color w:val="000000" w:themeColor="text1"/>
                </w:rPr>
                <w:t>（</w:t>
              </w:r>
            </w:ins>
            <w:ins w:id="590" w:author="政豪 劉" w:date="2021-09-27T00:32:00Z">
              <w:r>
                <w:rPr>
                  <w:rFonts w:ascii="標楷體" w:eastAsia="標楷體" w:hAnsi="標楷體" w:hint="eastAsia"/>
                  <w:color w:val="000000" w:themeColor="text1"/>
                </w:rPr>
                <w:t>打擊</w:t>
              </w:r>
            </w:ins>
            <w:ins w:id="591" w:author="政豪 劉" w:date="2021-09-27T00:31:00Z">
              <w:r>
                <w:rPr>
                  <w:rFonts w:ascii="標楷體" w:eastAsia="標楷體" w:hAnsi="標楷體" w:hint="eastAsia"/>
                  <w:color w:val="000000" w:themeColor="text1"/>
                </w:rPr>
                <w:t>/</w:t>
              </w:r>
            </w:ins>
            <w:ins w:id="592" w:author="政豪 劉" w:date="2021-09-27T00:32:00Z">
              <w:r>
                <w:rPr>
                  <w:rFonts w:ascii="標楷體" w:eastAsia="標楷體" w:hAnsi="標楷體" w:hint="eastAsia"/>
                  <w:color w:val="000000" w:themeColor="text1"/>
                </w:rPr>
                <w:t>跨跳</w:t>
              </w:r>
            </w:ins>
            <w:ins w:id="593" w:author="政豪 劉" w:date="2021-09-27T00:31:00Z">
              <w:r w:rsidRPr="007B075A">
                <w:rPr>
                  <w:rFonts w:ascii="標楷體" w:eastAsia="標楷體" w:hAnsi="標楷體" w:hint="eastAsia"/>
                  <w:color w:val="000000" w:themeColor="text1"/>
                </w:rPr>
                <w:t>、</w:t>
              </w:r>
              <w:r>
                <w:rPr>
                  <w:rFonts w:ascii="標楷體" w:eastAsia="標楷體" w:hAnsi="標楷體" w:hint="eastAsia"/>
                  <w:color w:val="000000" w:themeColor="text1"/>
                </w:rPr>
                <w:t>色彩/質地、工作記憶</w:t>
              </w:r>
              <w:r w:rsidRPr="007B075A">
                <w:rPr>
                  <w:rFonts w:ascii="標楷體" w:eastAsia="標楷體" w:hAnsi="標楷體" w:hint="eastAsia"/>
                  <w:color w:val="000000" w:themeColor="text1"/>
                </w:rPr>
                <w:t>）</w:t>
              </w:r>
            </w:ins>
          </w:p>
          <w:p w14:paraId="17833E45" w14:textId="39D1C21A" w:rsidR="005F6EB6" w:rsidRDefault="005F6EB6" w:rsidP="005F6EB6">
            <w:pPr>
              <w:cnfStyle w:val="000000000000" w:firstRow="0" w:lastRow="0" w:firstColumn="0" w:lastColumn="0" w:oddVBand="0" w:evenVBand="0" w:oddHBand="0" w:evenHBand="0" w:firstRowFirstColumn="0" w:firstRowLastColumn="0" w:lastRowFirstColumn="0" w:lastRowLastColumn="0"/>
              <w:rPr>
                <w:ins w:id="594" w:author="政豪 劉" w:date="2021-09-27T00:31:00Z"/>
                <w:rFonts w:ascii="標楷體" w:eastAsia="標楷體" w:hAnsi="標楷體"/>
                <w:color w:val="000000" w:themeColor="text1"/>
              </w:rPr>
            </w:pPr>
            <w:ins w:id="595" w:author="政豪 劉" w:date="2021-09-27T00:31:00Z">
              <w:r w:rsidRPr="00A946A0">
                <w:rPr>
                  <w:rFonts w:ascii="Times New Roman" w:eastAsia="標楷體" w:hAnsi="Times New Roman" w:cs="Times New Roman"/>
                  <w:color w:val="000000" w:themeColor="text1"/>
                </w:rPr>
                <w:t>3.</w:t>
              </w:r>
              <w:r w:rsidRPr="007B075A">
                <w:rPr>
                  <w:rFonts w:ascii="標楷體" w:eastAsia="標楷體" w:hAnsi="標楷體" w:hint="eastAsia"/>
                  <w:color w:val="000000" w:themeColor="text1"/>
                </w:rPr>
                <w:t>第</w:t>
              </w:r>
            </w:ins>
            <w:ins w:id="596" w:author="政豪 劉" w:date="2021-09-27T00:33:00Z">
              <w:r>
                <w:rPr>
                  <w:rFonts w:ascii="標楷體" w:eastAsia="標楷體" w:hAnsi="標楷體" w:hint="eastAsia"/>
                  <w:color w:val="000000" w:themeColor="text1"/>
                </w:rPr>
                <w:t>八</w:t>
              </w:r>
            </w:ins>
            <w:ins w:id="597" w:author="政豪 劉" w:date="2021-09-27T00:31:00Z">
              <w:r w:rsidRPr="007B075A">
                <w:rPr>
                  <w:rFonts w:ascii="標楷體" w:eastAsia="標楷體" w:hAnsi="標楷體" w:hint="eastAsia"/>
                  <w:color w:val="000000" w:themeColor="text1"/>
                </w:rPr>
                <w:t>關遊戲</w:t>
              </w:r>
            </w:ins>
          </w:p>
          <w:p w14:paraId="20F8962A" w14:textId="73EA6328" w:rsidR="005F6EB6" w:rsidRDefault="005F6EB6" w:rsidP="005F6EB6">
            <w:pPr>
              <w:cnfStyle w:val="000000000000" w:firstRow="0" w:lastRow="0" w:firstColumn="0" w:lastColumn="0" w:oddVBand="0" w:evenVBand="0" w:oddHBand="0" w:evenHBand="0" w:firstRowFirstColumn="0" w:firstRowLastColumn="0" w:lastRowFirstColumn="0" w:lastRowLastColumn="0"/>
              <w:rPr>
                <w:ins w:id="598" w:author="政豪 劉" w:date="2021-09-27T00:31:00Z"/>
                <w:rFonts w:ascii="標楷體" w:eastAsia="標楷體" w:hAnsi="標楷體"/>
                <w:color w:val="000000" w:themeColor="text1"/>
              </w:rPr>
            </w:pPr>
            <w:ins w:id="599" w:author="政豪 劉" w:date="2021-09-27T00:31:00Z">
              <w:r w:rsidRPr="007B075A">
                <w:rPr>
                  <w:rFonts w:ascii="標楷體" w:eastAsia="標楷體" w:hAnsi="標楷體" w:hint="eastAsia"/>
                  <w:color w:val="000000" w:themeColor="text1"/>
                </w:rPr>
                <w:t>（</w:t>
              </w:r>
            </w:ins>
            <w:ins w:id="600" w:author="政豪 劉" w:date="2021-09-27T00:32:00Z">
              <w:r>
                <w:rPr>
                  <w:rFonts w:ascii="標楷體" w:eastAsia="標楷體" w:hAnsi="標楷體" w:hint="eastAsia"/>
                  <w:color w:val="000000" w:themeColor="text1"/>
                </w:rPr>
                <w:t>跑</w:t>
              </w:r>
            </w:ins>
            <w:ins w:id="601" w:author="政豪 劉" w:date="2021-09-27T00:31:00Z">
              <w:r>
                <w:rPr>
                  <w:rFonts w:ascii="標楷體" w:eastAsia="標楷體" w:hAnsi="標楷體" w:hint="eastAsia"/>
                  <w:color w:val="000000" w:themeColor="text1"/>
                </w:rPr>
                <w:t>/</w:t>
              </w:r>
            </w:ins>
            <w:ins w:id="602" w:author="政豪 劉" w:date="2021-09-27T00:32:00Z">
              <w:r>
                <w:rPr>
                  <w:rFonts w:ascii="標楷體" w:eastAsia="標楷體" w:hAnsi="標楷體" w:hint="eastAsia"/>
                  <w:color w:val="000000" w:themeColor="text1"/>
                </w:rPr>
                <w:t>伸展</w:t>
              </w:r>
            </w:ins>
            <w:ins w:id="603" w:author="政豪 劉" w:date="2021-09-27T00:31:00Z">
              <w:r w:rsidRPr="007B075A">
                <w:rPr>
                  <w:rFonts w:ascii="標楷體" w:eastAsia="標楷體" w:hAnsi="標楷體" w:hint="eastAsia"/>
                  <w:color w:val="000000" w:themeColor="text1"/>
                </w:rPr>
                <w:t>、</w:t>
              </w:r>
              <w:r>
                <w:rPr>
                  <w:rFonts w:ascii="標楷體" w:eastAsia="標楷體" w:hAnsi="標楷體" w:hint="eastAsia"/>
                  <w:color w:val="000000" w:themeColor="text1"/>
                </w:rPr>
                <w:t>形狀/空間、抑制控制</w:t>
              </w:r>
              <w:r w:rsidRPr="007B075A">
                <w:rPr>
                  <w:rFonts w:ascii="標楷體" w:eastAsia="標楷體" w:hAnsi="標楷體" w:hint="eastAsia"/>
                  <w:color w:val="000000" w:themeColor="text1"/>
                </w:rPr>
                <w:t>）</w:t>
              </w:r>
            </w:ins>
          </w:p>
          <w:p w14:paraId="7BA58C77" w14:textId="14E89472" w:rsidR="005F6EB6" w:rsidRDefault="005F6EB6" w:rsidP="005F6EB6">
            <w:pPr>
              <w:cnfStyle w:val="000000000000" w:firstRow="0" w:lastRow="0" w:firstColumn="0" w:lastColumn="0" w:oddVBand="0" w:evenVBand="0" w:oddHBand="0" w:evenHBand="0" w:firstRowFirstColumn="0" w:firstRowLastColumn="0" w:lastRowFirstColumn="0" w:lastRowLastColumn="0"/>
              <w:rPr>
                <w:ins w:id="604" w:author="政豪 劉" w:date="2021-09-27T00:31:00Z"/>
                <w:rFonts w:ascii="標楷體" w:eastAsia="標楷體" w:hAnsi="標楷體"/>
                <w:color w:val="000000" w:themeColor="text1"/>
              </w:rPr>
            </w:pPr>
            <w:ins w:id="605" w:author="政豪 劉" w:date="2021-09-27T00:31:00Z">
              <w:r w:rsidRPr="00C63ACF">
                <w:rPr>
                  <w:rFonts w:ascii="Times New Roman" w:eastAsia="標楷體" w:hAnsi="Times New Roman" w:cs="Times New Roman"/>
                  <w:color w:val="000000" w:themeColor="text1"/>
                </w:rPr>
                <w:t>4.</w:t>
              </w:r>
              <w:r w:rsidRPr="007B075A">
                <w:rPr>
                  <w:rFonts w:ascii="標楷體" w:eastAsia="標楷體" w:hAnsi="標楷體" w:hint="eastAsia"/>
                  <w:color w:val="000000" w:themeColor="text1"/>
                </w:rPr>
                <w:t>第</w:t>
              </w:r>
            </w:ins>
            <w:ins w:id="606" w:author="政豪 劉" w:date="2021-09-27T00:33:00Z">
              <w:r>
                <w:rPr>
                  <w:rFonts w:ascii="標楷體" w:eastAsia="標楷體" w:hAnsi="標楷體" w:hint="eastAsia"/>
                  <w:color w:val="000000" w:themeColor="text1"/>
                </w:rPr>
                <w:t>九</w:t>
              </w:r>
            </w:ins>
            <w:ins w:id="607" w:author="政豪 劉" w:date="2021-09-27T00:31:00Z">
              <w:r w:rsidRPr="007B075A">
                <w:rPr>
                  <w:rFonts w:ascii="標楷體" w:eastAsia="標楷體" w:hAnsi="標楷體" w:hint="eastAsia"/>
                  <w:color w:val="000000" w:themeColor="text1"/>
                </w:rPr>
                <w:t>關遊戲</w:t>
              </w:r>
            </w:ins>
          </w:p>
          <w:p w14:paraId="25C9FA80" w14:textId="2330E01B" w:rsidR="00F453A3" w:rsidRPr="007B075A" w:rsidRDefault="005F6EB6" w:rsidP="005F6EB6">
            <w:pPr>
              <w:cnfStyle w:val="000000000000" w:firstRow="0" w:lastRow="0" w:firstColumn="0" w:lastColumn="0" w:oddVBand="0" w:evenVBand="0" w:oddHBand="0" w:evenHBand="0" w:firstRowFirstColumn="0" w:firstRowLastColumn="0" w:lastRowFirstColumn="0" w:lastRowLastColumn="0"/>
              <w:rPr>
                <w:ins w:id="608" w:author="政豪 劉" w:date="2021-09-26T23:55:00Z"/>
                <w:rFonts w:ascii="標楷體" w:eastAsia="標楷體" w:hAnsi="標楷體"/>
                <w:color w:val="000000" w:themeColor="text1"/>
              </w:rPr>
            </w:pPr>
            <w:ins w:id="609" w:author="政豪 劉" w:date="2021-09-27T00:31:00Z">
              <w:r w:rsidRPr="007B075A">
                <w:rPr>
                  <w:rFonts w:ascii="標楷體" w:eastAsia="標楷體" w:hAnsi="標楷體" w:hint="eastAsia"/>
                  <w:color w:val="000000" w:themeColor="text1"/>
                </w:rPr>
                <w:t>（</w:t>
              </w:r>
            </w:ins>
            <w:ins w:id="610" w:author="政豪 劉" w:date="2021-09-27T00:32:00Z">
              <w:r>
                <w:rPr>
                  <w:rFonts w:ascii="標楷體" w:eastAsia="標楷體" w:hAnsi="標楷體" w:hint="eastAsia"/>
                  <w:color w:val="000000" w:themeColor="text1"/>
                </w:rPr>
                <w:t>雙腳跳</w:t>
              </w:r>
            </w:ins>
            <w:ins w:id="611" w:author="政豪 劉" w:date="2021-09-27T00:31:00Z">
              <w:r>
                <w:rPr>
                  <w:rFonts w:ascii="標楷體" w:eastAsia="標楷體" w:hAnsi="標楷體" w:hint="eastAsia"/>
                  <w:color w:val="000000" w:themeColor="text1"/>
                </w:rPr>
                <w:t>/</w:t>
              </w:r>
            </w:ins>
            <w:ins w:id="612" w:author="政豪 劉" w:date="2021-09-27T00:32:00Z">
              <w:r>
                <w:rPr>
                  <w:rFonts w:ascii="標楷體" w:eastAsia="標楷體" w:hAnsi="標楷體" w:hint="eastAsia"/>
                  <w:color w:val="000000" w:themeColor="text1"/>
                </w:rPr>
                <w:t>運球</w:t>
              </w:r>
            </w:ins>
            <w:ins w:id="613" w:author="政豪 劉" w:date="2021-09-27T00:31:00Z">
              <w:r w:rsidRPr="007B075A">
                <w:rPr>
                  <w:rFonts w:ascii="標楷體" w:eastAsia="標楷體" w:hAnsi="標楷體" w:hint="eastAsia"/>
                  <w:color w:val="000000" w:themeColor="text1"/>
                </w:rPr>
                <w:t>、</w:t>
              </w:r>
              <w:r>
                <w:rPr>
                  <w:rFonts w:ascii="標楷體" w:eastAsia="標楷體" w:hAnsi="標楷體" w:hint="eastAsia"/>
                  <w:color w:val="000000" w:themeColor="text1"/>
                </w:rPr>
                <w:t>線條/設計、認知靈活性</w:t>
              </w:r>
              <w:r w:rsidRPr="007B075A">
                <w:rPr>
                  <w:rFonts w:ascii="標楷體" w:eastAsia="標楷體" w:hAnsi="標楷體" w:hint="eastAsia"/>
                  <w:color w:val="000000" w:themeColor="text1"/>
                </w:rPr>
                <w:t>）</w:t>
              </w:r>
            </w:ins>
          </w:p>
        </w:tc>
        <w:tc>
          <w:tcPr>
            <w:tcW w:w="3612" w:type="dxa"/>
          </w:tcPr>
          <w:p w14:paraId="509BBCAB" w14:textId="660A24EC" w:rsidR="00F453A3" w:rsidRPr="00A946A0" w:rsidRDefault="00F453A3" w:rsidP="00F70364">
            <w:pPr>
              <w:cnfStyle w:val="000000000000" w:firstRow="0" w:lastRow="0" w:firstColumn="0" w:lastColumn="0" w:oddVBand="0" w:evenVBand="0" w:oddHBand="0" w:evenHBand="0" w:firstRowFirstColumn="0" w:firstRowLastColumn="0" w:lastRowFirstColumn="0" w:lastRowLastColumn="0"/>
              <w:rPr>
                <w:ins w:id="614" w:author="政豪 劉" w:date="2021-09-26T23:55:00Z"/>
                <w:rFonts w:ascii="標楷體" w:eastAsia="標楷體" w:hAnsi="標楷體"/>
                <w:color w:val="000000" w:themeColor="text1"/>
              </w:rPr>
            </w:pPr>
            <w:ins w:id="615" w:author="政豪 劉" w:date="2021-09-26T23:55:00Z">
              <w:r w:rsidRPr="00A946A0">
                <w:rPr>
                  <w:rFonts w:ascii="Times New Roman" w:eastAsia="標楷體" w:hAnsi="Times New Roman" w:cs="Times New Roman"/>
                  <w:color w:val="000000" w:themeColor="text1"/>
                </w:rPr>
                <w:t>1.</w:t>
              </w:r>
              <w:r w:rsidRPr="00A946A0">
                <w:rPr>
                  <w:rFonts w:ascii="標楷體" w:eastAsia="標楷體" w:hAnsi="標楷體" w:hint="eastAsia"/>
                  <w:color w:val="000000" w:themeColor="text1"/>
                </w:rPr>
                <w:t>教師用繪本</w:t>
              </w:r>
            </w:ins>
            <w:ins w:id="616" w:author="政豪 劉" w:date="2021-09-27T00:34:00Z">
              <w:r w:rsidR="005F6EB6">
                <w:rPr>
                  <w:rFonts w:ascii="標楷體" w:eastAsia="標楷體" w:hAnsi="標楷體" w:hint="eastAsia"/>
                  <w:color w:val="000000" w:themeColor="text1"/>
                </w:rPr>
                <w:t>三隻小豬</w:t>
              </w:r>
            </w:ins>
            <w:ins w:id="617" w:author="政豪 劉" w:date="2021-09-26T23:55:00Z">
              <w:r w:rsidRPr="00A946A0">
                <w:rPr>
                  <w:rFonts w:ascii="標楷體" w:eastAsia="標楷體" w:hAnsi="標楷體" w:hint="eastAsia"/>
                  <w:color w:val="000000" w:themeColor="text1"/>
                </w:rPr>
                <w:t>故事引導</w:t>
              </w:r>
            </w:ins>
          </w:p>
          <w:p w14:paraId="5339CB6B" w14:textId="77777777" w:rsidR="005F6EB6" w:rsidRDefault="005F6EB6" w:rsidP="005F6EB6">
            <w:pPr>
              <w:cnfStyle w:val="000000000000" w:firstRow="0" w:lastRow="0" w:firstColumn="0" w:lastColumn="0" w:oddVBand="0" w:evenVBand="0" w:oddHBand="0" w:evenHBand="0" w:firstRowFirstColumn="0" w:firstRowLastColumn="0" w:lastRowFirstColumn="0" w:lastRowLastColumn="0"/>
              <w:rPr>
                <w:ins w:id="618" w:author="政豪 劉" w:date="2021-09-27T00:35:00Z"/>
                <w:rFonts w:ascii="標楷體" w:eastAsia="標楷體" w:hAnsi="標楷體"/>
                <w:color w:val="000000" w:themeColor="text1"/>
              </w:rPr>
            </w:pPr>
            <w:ins w:id="619" w:author="政豪 劉" w:date="2021-09-27T00:35:00Z">
              <w:r w:rsidRPr="00A946A0">
                <w:rPr>
                  <w:rFonts w:ascii="Times New Roman" w:eastAsia="標楷體" w:hAnsi="Times New Roman" w:cs="Times New Roman"/>
                  <w:color w:val="000000" w:themeColor="text1"/>
                </w:rPr>
                <w:t>2.</w:t>
              </w:r>
              <w:r w:rsidRPr="007B075A">
                <w:rPr>
                  <w:rFonts w:ascii="標楷體" w:eastAsia="標楷體" w:hAnsi="標楷體" w:hint="eastAsia"/>
                  <w:color w:val="000000" w:themeColor="text1"/>
                </w:rPr>
                <w:t>第</w:t>
              </w:r>
              <w:r>
                <w:rPr>
                  <w:rFonts w:ascii="標楷體" w:eastAsia="標楷體" w:hAnsi="標楷體" w:hint="eastAsia"/>
                  <w:color w:val="000000" w:themeColor="text1"/>
                </w:rPr>
                <w:t>七</w:t>
              </w:r>
              <w:r w:rsidRPr="007B075A">
                <w:rPr>
                  <w:rFonts w:ascii="標楷體" w:eastAsia="標楷體" w:hAnsi="標楷體" w:hint="eastAsia"/>
                  <w:color w:val="000000" w:themeColor="text1"/>
                </w:rPr>
                <w:t>關遊戲</w:t>
              </w:r>
            </w:ins>
          </w:p>
          <w:p w14:paraId="6B3DB0B2" w14:textId="77777777" w:rsidR="005F6EB6" w:rsidRPr="007B075A" w:rsidRDefault="005F6EB6" w:rsidP="005F6EB6">
            <w:pPr>
              <w:cnfStyle w:val="000000000000" w:firstRow="0" w:lastRow="0" w:firstColumn="0" w:lastColumn="0" w:oddVBand="0" w:evenVBand="0" w:oddHBand="0" w:evenHBand="0" w:firstRowFirstColumn="0" w:firstRowLastColumn="0" w:lastRowFirstColumn="0" w:lastRowLastColumn="0"/>
              <w:rPr>
                <w:ins w:id="620" w:author="政豪 劉" w:date="2021-09-27T00:35:00Z"/>
                <w:rFonts w:ascii="標楷體" w:eastAsia="標楷體" w:hAnsi="標楷體"/>
                <w:color w:val="000000" w:themeColor="text1"/>
              </w:rPr>
            </w:pPr>
            <w:ins w:id="621" w:author="政豪 劉" w:date="2021-09-27T00:35:00Z">
              <w:r w:rsidRPr="007B075A">
                <w:rPr>
                  <w:rFonts w:ascii="標楷體" w:eastAsia="標楷體" w:hAnsi="標楷體" w:hint="eastAsia"/>
                  <w:color w:val="000000" w:themeColor="text1"/>
                </w:rPr>
                <w:t>（</w:t>
              </w:r>
              <w:r>
                <w:rPr>
                  <w:rFonts w:ascii="標楷體" w:eastAsia="標楷體" w:hAnsi="標楷體" w:hint="eastAsia"/>
                  <w:color w:val="000000" w:themeColor="text1"/>
                </w:rPr>
                <w:t>打擊/跨跳</w:t>
              </w:r>
              <w:r w:rsidRPr="007B075A">
                <w:rPr>
                  <w:rFonts w:ascii="標楷體" w:eastAsia="標楷體" w:hAnsi="標楷體" w:hint="eastAsia"/>
                  <w:color w:val="000000" w:themeColor="text1"/>
                </w:rPr>
                <w:t>、</w:t>
              </w:r>
              <w:r>
                <w:rPr>
                  <w:rFonts w:ascii="標楷體" w:eastAsia="標楷體" w:hAnsi="標楷體" w:hint="eastAsia"/>
                  <w:color w:val="000000" w:themeColor="text1"/>
                </w:rPr>
                <w:t>色彩/質地、工作記憶</w:t>
              </w:r>
              <w:r w:rsidRPr="007B075A">
                <w:rPr>
                  <w:rFonts w:ascii="標楷體" w:eastAsia="標楷體" w:hAnsi="標楷體" w:hint="eastAsia"/>
                  <w:color w:val="000000" w:themeColor="text1"/>
                </w:rPr>
                <w:t>）</w:t>
              </w:r>
            </w:ins>
          </w:p>
          <w:p w14:paraId="38B07AED" w14:textId="77777777" w:rsidR="005F6EB6" w:rsidRDefault="005F6EB6" w:rsidP="005F6EB6">
            <w:pPr>
              <w:cnfStyle w:val="000000000000" w:firstRow="0" w:lastRow="0" w:firstColumn="0" w:lastColumn="0" w:oddVBand="0" w:evenVBand="0" w:oddHBand="0" w:evenHBand="0" w:firstRowFirstColumn="0" w:firstRowLastColumn="0" w:lastRowFirstColumn="0" w:lastRowLastColumn="0"/>
              <w:rPr>
                <w:ins w:id="622" w:author="政豪 劉" w:date="2021-09-27T00:35:00Z"/>
                <w:rFonts w:ascii="標楷體" w:eastAsia="標楷體" w:hAnsi="標楷體"/>
                <w:color w:val="000000" w:themeColor="text1"/>
              </w:rPr>
            </w:pPr>
            <w:ins w:id="623" w:author="政豪 劉" w:date="2021-09-27T00:35:00Z">
              <w:r w:rsidRPr="00A946A0">
                <w:rPr>
                  <w:rFonts w:ascii="Times New Roman" w:eastAsia="標楷體" w:hAnsi="Times New Roman" w:cs="Times New Roman"/>
                  <w:color w:val="000000" w:themeColor="text1"/>
                </w:rPr>
                <w:t>3.</w:t>
              </w:r>
              <w:r w:rsidRPr="007B075A">
                <w:rPr>
                  <w:rFonts w:ascii="標楷體" w:eastAsia="標楷體" w:hAnsi="標楷體" w:hint="eastAsia"/>
                  <w:color w:val="000000" w:themeColor="text1"/>
                </w:rPr>
                <w:t>第</w:t>
              </w:r>
              <w:r>
                <w:rPr>
                  <w:rFonts w:ascii="標楷體" w:eastAsia="標楷體" w:hAnsi="標楷體" w:hint="eastAsia"/>
                  <w:color w:val="000000" w:themeColor="text1"/>
                </w:rPr>
                <w:t>八</w:t>
              </w:r>
              <w:r w:rsidRPr="007B075A">
                <w:rPr>
                  <w:rFonts w:ascii="標楷體" w:eastAsia="標楷體" w:hAnsi="標楷體" w:hint="eastAsia"/>
                  <w:color w:val="000000" w:themeColor="text1"/>
                </w:rPr>
                <w:t>關遊戲</w:t>
              </w:r>
            </w:ins>
          </w:p>
          <w:p w14:paraId="65689D0E" w14:textId="77777777" w:rsidR="005F6EB6" w:rsidRDefault="005F6EB6" w:rsidP="005F6EB6">
            <w:pPr>
              <w:cnfStyle w:val="000000000000" w:firstRow="0" w:lastRow="0" w:firstColumn="0" w:lastColumn="0" w:oddVBand="0" w:evenVBand="0" w:oddHBand="0" w:evenHBand="0" w:firstRowFirstColumn="0" w:firstRowLastColumn="0" w:lastRowFirstColumn="0" w:lastRowLastColumn="0"/>
              <w:rPr>
                <w:ins w:id="624" w:author="政豪 劉" w:date="2021-09-27T00:35:00Z"/>
                <w:rFonts w:ascii="標楷體" w:eastAsia="標楷體" w:hAnsi="標楷體"/>
                <w:color w:val="000000" w:themeColor="text1"/>
              </w:rPr>
            </w:pPr>
            <w:ins w:id="625" w:author="政豪 劉" w:date="2021-09-27T00:35:00Z">
              <w:r w:rsidRPr="007B075A">
                <w:rPr>
                  <w:rFonts w:ascii="標楷體" w:eastAsia="標楷體" w:hAnsi="標楷體" w:hint="eastAsia"/>
                  <w:color w:val="000000" w:themeColor="text1"/>
                </w:rPr>
                <w:t>（</w:t>
              </w:r>
              <w:r>
                <w:rPr>
                  <w:rFonts w:ascii="標楷體" w:eastAsia="標楷體" w:hAnsi="標楷體" w:hint="eastAsia"/>
                  <w:color w:val="000000" w:themeColor="text1"/>
                </w:rPr>
                <w:t>跑/伸展</w:t>
              </w:r>
              <w:r w:rsidRPr="007B075A">
                <w:rPr>
                  <w:rFonts w:ascii="標楷體" w:eastAsia="標楷體" w:hAnsi="標楷體" w:hint="eastAsia"/>
                  <w:color w:val="000000" w:themeColor="text1"/>
                </w:rPr>
                <w:t>、</w:t>
              </w:r>
              <w:r>
                <w:rPr>
                  <w:rFonts w:ascii="標楷體" w:eastAsia="標楷體" w:hAnsi="標楷體" w:hint="eastAsia"/>
                  <w:color w:val="000000" w:themeColor="text1"/>
                </w:rPr>
                <w:t>形狀/空間、抑制控制</w:t>
              </w:r>
              <w:r w:rsidRPr="007B075A">
                <w:rPr>
                  <w:rFonts w:ascii="標楷體" w:eastAsia="標楷體" w:hAnsi="標楷體" w:hint="eastAsia"/>
                  <w:color w:val="000000" w:themeColor="text1"/>
                </w:rPr>
                <w:t>）</w:t>
              </w:r>
            </w:ins>
          </w:p>
          <w:p w14:paraId="795DFC72" w14:textId="77777777" w:rsidR="005F6EB6" w:rsidRDefault="005F6EB6" w:rsidP="005F6EB6">
            <w:pPr>
              <w:cnfStyle w:val="000000000000" w:firstRow="0" w:lastRow="0" w:firstColumn="0" w:lastColumn="0" w:oddVBand="0" w:evenVBand="0" w:oddHBand="0" w:evenHBand="0" w:firstRowFirstColumn="0" w:firstRowLastColumn="0" w:lastRowFirstColumn="0" w:lastRowLastColumn="0"/>
              <w:rPr>
                <w:ins w:id="626" w:author="政豪 劉" w:date="2021-09-27T00:35:00Z"/>
                <w:rFonts w:ascii="標楷體" w:eastAsia="標楷體" w:hAnsi="標楷體"/>
                <w:color w:val="000000" w:themeColor="text1"/>
              </w:rPr>
            </w:pPr>
            <w:ins w:id="627" w:author="政豪 劉" w:date="2021-09-27T00:35:00Z">
              <w:r w:rsidRPr="00C63ACF">
                <w:rPr>
                  <w:rFonts w:ascii="Times New Roman" w:eastAsia="標楷體" w:hAnsi="Times New Roman" w:cs="Times New Roman"/>
                  <w:color w:val="000000" w:themeColor="text1"/>
                </w:rPr>
                <w:t>4.</w:t>
              </w:r>
              <w:r w:rsidRPr="007B075A">
                <w:rPr>
                  <w:rFonts w:ascii="標楷體" w:eastAsia="標楷體" w:hAnsi="標楷體" w:hint="eastAsia"/>
                  <w:color w:val="000000" w:themeColor="text1"/>
                </w:rPr>
                <w:t>第</w:t>
              </w:r>
              <w:r>
                <w:rPr>
                  <w:rFonts w:ascii="標楷體" w:eastAsia="標楷體" w:hAnsi="標楷體" w:hint="eastAsia"/>
                  <w:color w:val="000000" w:themeColor="text1"/>
                </w:rPr>
                <w:t>九</w:t>
              </w:r>
              <w:r w:rsidRPr="007B075A">
                <w:rPr>
                  <w:rFonts w:ascii="標楷體" w:eastAsia="標楷體" w:hAnsi="標楷體" w:hint="eastAsia"/>
                  <w:color w:val="000000" w:themeColor="text1"/>
                </w:rPr>
                <w:t>關遊戲</w:t>
              </w:r>
            </w:ins>
          </w:p>
          <w:p w14:paraId="3562697B" w14:textId="25AAA3DE" w:rsidR="00F453A3" w:rsidRPr="007B075A" w:rsidRDefault="005F6EB6" w:rsidP="005F6EB6">
            <w:pPr>
              <w:cnfStyle w:val="000000000000" w:firstRow="0" w:lastRow="0" w:firstColumn="0" w:lastColumn="0" w:oddVBand="0" w:evenVBand="0" w:oddHBand="0" w:evenHBand="0" w:firstRowFirstColumn="0" w:firstRowLastColumn="0" w:lastRowFirstColumn="0" w:lastRowLastColumn="0"/>
              <w:rPr>
                <w:ins w:id="628" w:author="政豪 劉" w:date="2021-09-26T23:55:00Z"/>
                <w:rFonts w:ascii="標楷體" w:eastAsia="標楷體" w:hAnsi="標楷體"/>
                <w:color w:val="000000" w:themeColor="text1"/>
              </w:rPr>
            </w:pPr>
            <w:ins w:id="629" w:author="政豪 劉" w:date="2021-09-27T00:35:00Z">
              <w:r w:rsidRPr="007B075A">
                <w:rPr>
                  <w:rFonts w:ascii="標楷體" w:eastAsia="標楷體" w:hAnsi="標楷體" w:hint="eastAsia"/>
                  <w:color w:val="000000" w:themeColor="text1"/>
                </w:rPr>
                <w:t>（</w:t>
              </w:r>
              <w:r>
                <w:rPr>
                  <w:rFonts w:ascii="標楷體" w:eastAsia="標楷體" w:hAnsi="標楷體" w:hint="eastAsia"/>
                  <w:color w:val="000000" w:themeColor="text1"/>
                </w:rPr>
                <w:t>雙腳跳/運球</w:t>
              </w:r>
              <w:r w:rsidRPr="007B075A">
                <w:rPr>
                  <w:rFonts w:ascii="標楷體" w:eastAsia="標楷體" w:hAnsi="標楷體" w:hint="eastAsia"/>
                  <w:color w:val="000000" w:themeColor="text1"/>
                </w:rPr>
                <w:t>、</w:t>
              </w:r>
              <w:r>
                <w:rPr>
                  <w:rFonts w:ascii="標楷體" w:eastAsia="標楷體" w:hAnsi="標楷體" w:hint="eastAsia"/>
                  <w:color w:val="000000" w:themeColor="text1"/>
                </w:rPr>
                <w:t>線條/設計、認知靈活性</w:t>
              </w:r>
              <w:r w:rsidRPr="007B075A">
                <w:rPr>
                  <w:rFonts w:ascii="標楷體" w:eastAsia="標楷體" w:hAnsi="標楷體" w:hint="eastAsia"/>
                  <w:color w:val="000000" w:themeColor="text1"/>
                </w:rPr>
                <w:t>）</w:t>
              </w:r>
            </w:ins>
          </w:p>
        </w:tc>
      </w:tr>
      <w:tr w:rsidR="00F453A3" w:rsidRPr="007B075A" w14:paraId="05F67819" w14:textId="77777777" w:rsidTr="00F70364">
        <w:trPr>
          <w:cnfStyle w:val="000000100000" w:firstRow="0" w:lastRow="0" w:firstColumn="0" w:lastColumn="0" w:oddVBand="0" w:evenVBand="0" w:oddHBand="1" w:evenHBand="0" w:firstRowFirstColumn="0" w:firstRowLastColumn="0" w:lastRowFirstColumn="0" w:lastRowLastColumn="0"/>
          <w:trHeight w:val="1090"/>
          <w:ins w:id="630" w:author="政豪 劉" w:date="2021-09-26T23:55:00Z"/>
        </w:trPr>
        <w:tc>
          <w:tcPr>
            <w:cnfStyle w:val="001000000000" w:firstRow="0" w:lastRow="0" w:firstColumn="1" w:lastColumn="0" w:oddVBand="0" w:evenVBand="0" w:oddHBand="0" w:evenHBand="0" w:firstRowFirstColumn="0" w:firstRowLastColumn="0" w:lastRowFirstColumn="0" w:lastRowLastColumn="0"/>
            <w:tcW w:w="993" w:type="dxa"/>
            <w:tcBorders>
              <w:bottom w:val="single" w:sz="18" w:space="0" w:color="7F7F7F" w:themeColor="text1" w:themeTint="80"/>
            </w:tcBorders>
            <w:vAlign w:val="center"/>
          </w:tcPr>
          <w:p w14:paraId="01FD7612" w14:textId="77777777" w:rsidR="00F453A3" w:rsidRPr="00967C30" w:rsidRDefault="00F453A3" w:rsidP="00F70364">
            <w:pPr>
              <w:jc w:val="center"/>
              <w:rPr>
                <w:ins w:id="631" w:author="政豪 劉" w:date="2021-09-26T23:55:00Z"/>
                <w:rFonts w:ascii="標楷體" w:eastAsia="標楷體" w:hAnsi="標楷體"/>
                <w:bCs w:val="0"/>
                <w:color w:val="000000" w:themeColor="text1"/>
              </w:rPr>
            </w:pPr>
            <w:ins w:id="632" w:author="政豪 劉" w:date="2021-09-26T23:55:00Z">
              <w:r w:rsidRPr="007B075A">
                <w:rPr>
                  <w:rFonts w:ascii="標楷體" w:eastAsia="標楷體" w:hAnsi="標楷體" w:hint="eastAsia"/>
                  <w:b w:val="0"/>
                  <w:color w:val="000000" w:themeColor="text1"/>
                </w:rPr>
                <w:lastRenderedPageBreak/>
                <w:t>第</w:t>
              </w:r>
              <w:r>
                <w:rPr>
                  <w:rFonts w:ascii="標楷體" w:eastAsia="標楷體" w:hAnsi="標楷體" w:hint="eastAsia"/>
                  <w:b w:val="0"/>
                  <w:color w:val="000000" w:themeColor="text1"/>
                </w:rPr>
                <w:t>五</w:t>
              </w:r>
              <w:r w:rsidRPr="007B075A">
                <w:rPr>
                  <w:rFonts w:ascii="標楷體" w:eastAsia="標楷體" w:hAnsi="標楷體" w:hint="eastAsia"/>
                  <w:b w:val="0"/>
                  <w:color w:val="000000" w:themeColor="text1"/>
                </w:rPr>
                <w:t>週</w:t>
              </w:r>
            </w:ins>
          </w:p>
        </w:tc>
        <w:tc>
          <w:tcPr>
            <w:tcW w:w="3685" w:type="dxa"/>
            <w:tcBorders>
              <w:bottom w:val="single" w:sz="18" w:space="0" w:color="7F7F7F" w:themeColor="text1" w:themeTint="80"/>
            </w:tcBorders>
            <w:vAlign w:val="center"/>
          </w:tcPr>
          <w:p w14:paraId="73A748CF" w14:textId="69AED13F" w:rsidR="00F453A3" w:rsidRDefault="005F6EB6" w:rsidP="00F70364">
            <w:pPr>
              <w:cnfStyle w:val="000000100000" w:firstRow="0" w:lastRow="0" w:firstColumn="0" w:lastColumn="0" w:oddVBand="0" w:evenVBand="0" w:oddHBand="1" w:evenHBand="0" w:firstRowFirstColumn="0" w:firstRowLastColumn="0" w:lastRowFirstColumn="0" w:lastRowLastColumn="0"/>
              <w:rPr>
                <w:ins w:id="633" w:author="政豪 劉" w:date="2021-09-26T23:55:00Z"/>
                <w:rFonts w:ascii="標楷體" w:eastAsia="標楷體" w:hAnsi="標楷體"/>
                <w:color w:val="000000" w:themeColor="text1"/>
              </w:rPr>
            </w:pPr>
            <w:ins w:id="634" w:author="政豪 劉" w:date="2021-09-27T00:29:00Z">
              <w:r>
                <w:rPr>
                  <w:rFonts w:ascii="標楷體" w:eastAsia="標楷體" w:hAnsi="標楷體" w:hint="eastAsia"/>
                  <w:color w:val="000000" w:themeColor="text1"/>
                </w:rPr>
                <w:t>動作技能、執行功能與幼兒美感後測</w:t>
              </w:r>
            </w:ins>
          </w:p>
        </w:tc>
        <w:tc>
          <w:tcPr>
            <w:tcW w:w="3612" w:type="dxa"/>
            <w:tcBorders>
              <w:bottom w:val="single" w:sz="18" w:space="0" w:color="7F7F7F" w:themeColor="text1" w:themeTint="80"/>
            </w:tcBorders>
            <w:vAlign w:val="center"/>
          </w:tcPr>
          <w:p w14:paraId="73A116D9" w14:textId="248E600A" w:rsidR="00F453A3" w:rsidRDefault="005F6EB6" w:rsidP="00F70364">
            <w:pPr>
              <w:cnfStyle w:val="000000100000" w:firstRow="0" w:lastRow="0" w:firstColumn="0" w:lastColumn="0" w:oddVBand="0" w:evenVBand="0" w:oddHBand="1" w:evenHBand="0" w:firstRowFirstColumn="0" w:firstRowLastColumn="0" w:lastRowFirstColumn="0" w:lastRowLastColumn="0"/>
              <w:rPr>
                <w:ins w:id="635" w:author="政豪 劉" w:date="2021-09-26T23:55:00Z"/>
                <w:rFonts w:ascii="標楷體" w:eastAsia="標楷體" w:hAnsi="標楷體"/>
                <w:color w:val="000000" w:themeColor="text1"/>
              </w:rPr>
            </w:pPr>
            <w:ins w:id="636" w:author="政豪 劉" w:date="2021-09-27T00:35:00Z">
              <w:r>
                <w:rPr>
                  <w:rFonts w:ascii="標楷體" w:eastAsia="標楷體" w:hAnsi="標楷體" w:hint="eastAsia"/>
                  <w:color w:val="000000" w:themeColor="text1"/>
                </w:rPr>
                <w:t>動作技能、執行功能與幼兒美感後測</w:t>
              </w:r>
            </w:ins>
          </w:p>
        </w:tc>
      </w:tr>
    </w:tbl>
    <w:p w14:paraId="0B668A89" w14:textId="5B6A14E6" w:rsidR="00E703C5" w:rsidRPr="00A47D85" w:rsidDel="00F453A3" w:rsidRDefault="00E703C5" w:rsidP="00F453A3">
      <w:pPr>
        <w:adjustRightInd w:val="0"/>
        <w:snapToGrid w:val="0"/>
        <w:spacing w:line="360" w:lineRule="auto"/>
        <w:rPr>
          <w:del w:id="637" w:author="政豪 劉" w:date="2021-09-26T23:55:00Z"/>
          <w:rFonts w:ascii="Times New Roman" w:eastAsia="標楷體" w:hAnsi="Times New Roman"/>
          <w:color w:val="000000" w:themeColor="text1"/>
          <w:sz w:val="28"/>
          <w:szCs w:val="28"/>
        </w:rPr>
      </w:pPr>
      <w:del w:id="638" w:author="政豪 劉" w:date="2021-09-26T23:55:00Z">
        <w:r w:rsidRPr="00A47D85" w:rsidDel="00F453A3">
          <w:rPr>
            <w:rFonts w:ascii="Times New Roman" w:eastAsia="標楷體" w:hAnsi="Times New Roman"/>
            <w:color w:val="000000" w:themeColor="text1"/>
            <w:sz w:val="28"/>
            <w:szCs w:val="28"/>
          </w:rPr>
          <w:delText>教學活動概述</w:delText>
        </w:r>
      </w:del>
    </w:p>
    <w:p w14:paraId="6FC61293" w14:textId="356FE510" w:rsidR="004A20FA" w:rsidRPr="00A47D85" w:rsidDel="00F453A3" w:rsidRDefault="004A20FA" w:rsidP="00F453A3">
      <w:pPr>
        <w:adjustRightInd w:val="0"/>
        <w:snapToGrid w:val="0"/>
        <w:spacing w:line="360" w:lineRule="auto"/>
        <w:rPr>
          <w:del w:id="639" w:author="政豪 劉" w:date="2021-09-26T23:55:00Z"/>
          <w:rFonts w:ascii="Times New Roman" w:eastAsia="標楷體" w:hAnsi="Times New Roman"/>
          <w:color w:val="000000" w:themeColor="text1"/>
          <w:sz w:val="28"/>
          <w:szCs w:val="28"/>
        </w:rPr>
      </w:pPr>
      <w:del w:id="640" w:author="政豪 劉" w:date="2021-09-26T23:55:00Z">
        <w:r w:rsidRPr="00A47D85" w:rsidDel="00F453A3">
          <w:rPr>
            <w:rFonts w:ascii="Times New Roman" w:eastAsia="標楷體" w:hAnsi="Times New Roman" w:hint="eastAsia"/>
            <w:color w:val="000000" w:themeColor="text1"/>
            <w:sz w:val="28"/>
            <w:szCs w:val="28"/>
          </w:rPr>
          <w:delText>本研究之教學活動由幼兒美感之教學內容結合幼兒園教保活動大綱中身體動作與健康領域，</w:delText>
        </w:r>
      </w:del>
      <w:ins w:id="641" w:author="user" w:date="2021-09-24T14:51:00Z">
        <w:del w:id="642" w:author="政豪 劉" w:date="2021-09-26T23:55:00Z">
          <w:r w:rsidR="000B5889" w:rsidDel="00F453A3">
            <w:rPr>
              <w:rFonts w:ascii="Times New Roman" w:eastAsia="標楷體" w:hAnsi="Times New Roman" w:hint="eastAsia"/>
              <w:color w:val="000000" w:themeColor="text1"/>
              <w:sz w:val="28"/>
              <w:szCs w:val="28"/>
            </w:rPr>
            <w:delText>，</w:delText>
          </w:r>
        </w:del>
      </w:ins>
      <w:del w:id="643" w:author="政豪 劉" w:date="2021-09-26T23:55:00Z">
        <w:r w:rsidRPr="00A47D85" w:rsidDel="00F453A3">
          <w:rPr>
            <w:rFonts w:ascii="Times New Roman" w:eastAsia="標楷體" w:hAnsi="Times New Roman" w:hint="eastAsia"/>
            <w:color w:val="000000" w:themeColor="text1"/>
            <w:sz w:val="28"/>
            <w:szCs w:val="28"/>
          </w:rPr>
          <w:delText>進行動作技能設計其中包括「操作型</w:delText>
        </w:r>
      </w:del>
      <w:ins w:id="644" w:author="user" w:date="2021-09-24T14:51:00Z">
        <w:del w:id="645" w:author="政豪 劉" w:date="2021-09-26T23:55:00Z">
          <w:r w:rsidR="000B5889" w:rsidDel="00F453A3">
            <w:rPr>
              <w:rFonts w:ascii="Times New Roman" w:eastAsia="標楷體" w:hAnsi="Times New Roman" w:hint="eastAsia"/>
              <w:color w:val="000000" w:themeColor="text1"/>
              <w:sz w:val="28"/>
              <w:szCs w:val="28"/>
            </w:rPr>
            <w:delText>性</w:delText>
          </w:r>
        </w:del>
      </w:ins>
      <w:del w:id="646" w:author="政豪 劉" w:date="2021-09-26T23:55:00Z">
        <w:r w:rsidRPr="00A47D85" w:rsidDel="00F453A3">
          <w:rPr>
            <w:rFonts w:ascii="Times New Roman" w:eastAsia="標楷體" w:hAnsi="Times New Roman" w:hint="eastAsia"/>
            <w:color w:val="000000" w:themeColor="text1"/>
            <w:sz w:val="28"/>
            <w:szCs w:val="28"/>
          </w:rPr>
          <w:delText>」、「</w:delText>
        </w:r>
        <w:r w:rsidRPr="00A47D85" w:rsidDel="00F453A3">
          <w:rPr>
            <w:rFonts w:ascii="Times New Roman" w:eastAsia="標楷體" w:hAnsi="Times New Roman"/>
            <w:color w:val="000000" w:themeColor="text1"/>
            <w:sz w:val="28"/>
            <w:szCs w:val="28"/>
          </w:rPr>
          <w:delText>穩定性</w:delText>
        </w:r>
        <w:r w:rsidRPr="00A47D85" w:rsidDel="00F453A3">
          <w:rPr>
            <w:rFonts w:ascii="Times New Roman" w:eastAsia="標楷體" w:hAnsi="Times New Roman" w:hint="eastAsia"/>
            <w:color w:val="000000" w:themeColor="text1"/>
            <w:sz w:val="28"/>
            <w:szCs w:val="28"/>
          </w:rPr>
          <w:delText>」</w:delText>
        </w:r>
        <w:r w:rsidRPr="00A47D85" w:rsidDel="00F453A3">
          <w:rPr>
            <w:rFonts w:ascii="Times New Roman" w:eastAsia="標楷體" w:hAnsi="Times New Roman"/>
            <w:color w:val="000000" w:themeColor="text1"/>
            <w:sz w:val="28"/>
            <w:szCs w:val="28"/>
          </w:rPr>
          <w:delText>及</w:delText>
        </w:r>
        <w:r w:rsidRPr="00A47D85" w:rsidDel="00F453A3">
          <w:rPr>
            <w:rFonts w:ascii="Times New Roman" w:eastAsia="標楷體" w:hAnsi="Times New Roman" w:hint="eastAsia"/>
            <w:color w:val="000000" w:themeColor="text1"/>
            <w:sz w:val="28"/>
            <w:szCs w:val="28"/>
          </w:rPr>
          <w:delText>「</w:delText>
        </w:r>
        <w:r w:rsidRPr="00A47D85" w:rsidDel="00F453A3">
          <w:rPr>
            <w:rFonts w:ascii="Times New Roman" w:eastAsia="標楷體" w:hAnsi="Times New Roman"/>
            <w:color w:val="000000" w:themeColor="text1"/>
            <w:sz w:val="28"/>
            <w:szCs w:val="28"/>
          </w:rPr>
          <w:delText>移動性</w:delText>
        </w:r>
        <w:r w:rsidRPr="00A47D85" w:rsidDel="00F453A3">
          <w:rPr>
            <w:rFonts w:ascii="Times New Roman" w:eastAsia="標楷體" w:hAnsi="Times New Roman" w:hint="eastAsia"/>
            <w:color w:val="000000" w:themeColor="text1"/>
            <w:sz w:val="28"/>
            <w:szCs w:val="28"/>
          </w:rPr>
          <w:delText>」</w:delText>
        </w:r>
      </w:del>
      <w:ins w:id="647" w:author="user" w:date="2021-09-24T14:51:00Z">
        <w:del w:id="648" w:author="政豪 劉" w:date="2021-09-26T23:55:00Z">
          <w:r w:rsidR="000B5889" w:rsidDel="00F453A3">
            <w:rPr>
              <w:rFonts w:ascii="Times New Roman" w:eastAsia="標楷體" w:hAnsi="Times New Roman" w:hint="eastAsia"/>
              <w:color w:val="000000" w:themeColor="text1"/>
              <w:sz w:val="28"/>
              <w:szCs w:val="28"/>
            </w:rPr>
            <w:delText>，</w:delText>
          </w:r>
        </w:del>
      </w:ins>
      <w:del w:id="649" w:author="政豪 劉" w:date="2021-09-26T23:55:00Z">
        <w:r w:rsidRPr="00A47D85" w:rsidDel="00F453A3">
          <w:rPr>
            <w:rFonts w:ascii="Times New Roman" w:eastAsia="標楷體" w:hAnsi="Times New Roman"/>
            <w:color w:val="000000" w:themeColor="text1"/>
            <w:sz w:val="28"/>
            <w:szCs w:val="28"/>
          </w:rPr>
          <w:delText>,</w:delText>
        </w:r>
        <w:r w:rsidRPr="00A47D85" w:rsidDel="00F453A3">
          <w:rPr>
            <w:rFonts w:ascii="Times New Roman" w:eastAsia="標楷體" w:hAnsi="Times New Roman"/>
            <w:color w:val="000000" w:themeColor="text1"/>
            <w:sz w:val="28"/>
            <w:szCs w:val="28"/>
          </w:rPr>
          <w:delText>學習者在教學活動中將會</w:delText>
        </w:r>
        <w:r w:rsidRPr="00A47D85" w:rsidDel="00F453A3">
          <w:rPr>
            <w:rFonts w:ascii="Times New Roman" w:eastAsia="標楷體" w:hAnsi="Times New Roman" w:hint="eastAsia"/>
            <w:color w:val="000000" w:themeColor="text1"/>
            <w:sz w:val="28"/>
            <w:szCs w:val="28"/>
          </w:rPr>
          <w:delText>運用到各種不同的身體動作，並</w:delText>
        </w:r>
        <w:r w:rsidRPr="00A47D85" w:rsidDel="00F453A3">
          <w:rPr>
            <w:rFonts w:ascii="Times New Roman" w:eastAsia="標楷體" w:hAnsi="Times New Roman"/>
            <w:color w:val="000000" w:themeColor="text1"/>
            <w:sz w:val="28"/>
            <w:szCs w:val="28"/>
          </w:rPr>
          <w:delText>透過</w:delText>
        </w:r>
      </w:del>
      <w:ins w:id="650" w:author="user" w:date="2021-09-24T14:52:00Z">
        <w:del w:id="651" w:author="政豪 劉" w:date="2021-09-26T23:55:00Z">
          <w:r w:rsidR="000B5889" w:rsidDel="00F453A3">
            <w:rPr>
              <w:rFonts w:ascii="Times New Roman" w:eastAsia="標楷體" w:hAnsi="Times New Roman" w:hint="eastAsia"/>
              <w:color w:val="000000" w:themeColor="text1"/>
              <w:sz w:val="28"/>
              <w:szCs w:val="28"/>
            </w:rPr>
            <w:delText>數位</w:delText>
          </w:r>
        </w:del>
      </w:ins>
      <w:del w:id="652" w:author="政豪 劉" w:date="2021-09-26T23:55:00Z">
        <w:r w:rsidRPr="00A47D85" w:rsidDel="00F453A3">
          <w:rPr>
            <w:rFonts w:ascii="Times New Roman" w:eastAsia="標楷體" w:hAnsi="Times New Roman" w:hint="eastAsia"/>
            <w:color w:val="000000" w:themeColor="text1"/>
            <w:sz w:val="28"/>
            <w:szCs w:val="28"/>
          </w:rPr>
          <w:delText>遊戲式學習模型</w:delText>
        </w:r>
        <w:r w:rsidRPr="00A47D85" w:rsidDel="00F453A3">
          <w:rPr>
            <w:rFonts w:ascii="Times New Roman" w:eastAsia="標楷體" w:hAnsi="Times New Roman" w:hint="eastAsia"/>
            <w:color w:val="000000" w:themeColor="text1"/>
            <w:sz w:val="28"/>
            <w:szCs w:val="28"/>
          </w:rPr>
          <w:delText>IPO</w:delText>
        </w:r>
        <w:r w:rsidRPr="00A47D85" w:rsidDel="00F453A3">
          <w:rPr>
            <w:rFonts w:ascii="Times New Roman" w:eastAsia="標楷體" w:hAnsi="Times New Roman" w:hint="eastAsia"/>
            <w:color w:val="000000" w:themeColor="text1"/>
            <w:sz w:val="28"/>
            <w:szCs w:val="28"/>
          </w:rPr>
          <w:delText>進行教學，</w:delText>
        </w:r>
        <w:r w:rsidRPr="00A47D85" w:rsidDel="00F453A3">
          <w:rPr>
            <w:rFonts w:ascii="Times New Roman" w:eastAsia="標楷體" w:hAnsi="Times New Roman"/>
            <w:color w:val="000000" w:themeColor="text1"/>
            <w:sz w:val="28"/>
            <w:szCs w:val="28"/>
          </w:rPr>
          <w:delText>實驗組以互動式體感遊戲進行</w:delText>
        </w:r>
        <w:r w:rsidRPr="00A47D85" w:rsidDel="00F453A3">
          <w:rPr>
            <w:rFonts w:ascii="Times New Roman" w:eastAsia="標楷體" w:hAnsi="Times New Roman" w:hint="eastAsia"/>
            <w:color w:val="000000" w:themeColor="text1"/>
            <w:sz w:val="28"/>
            <w:szCs w:val="28"/>
          </w:rPr>
          <w:delText>，</w:delText>
        </w:r>
        <w:r w:rsidRPr="00A47D85" w:rsidDel="00F453A3">
          <w:rPr>
            <w:rFonts w:ascii="Times New Roman" w:eastAsia="標楷體" w:hAnsi="Times New Roman"/>
            <w:color w:val="000000" w:themeColor="text1"/>
            <w:sz w:val="28"/>
            <w:szCs w:val="28"/>
          </w:rPr>
          <w:delText>對照組以傳統</w:delText>
        </w:r>
      </w:del>
      <w:ins w:id="653" w:author="user" w:date="2021-09-24T14:52:00Z">
        <w:del w:id="654" w:author="政豪 劉" w:date="2021-09-26T23:55:00Z">
          <w:r w:rsidR="000B5889" w:rsidDel="00F453A3">
            <w:rPr>
              <w:rFonts w:ascii="Times New Roman" w:eastAsia="標楷體" w:hAnsi="Times New Roman" w:hint="eastAsia"/>
              <w:color w:val="000000" w:themeColor="text1"/>
              <w:sz w:val="28"/>
              <w:szCs w:val="28"/>
            </w:rPr>
            <w:delText>活動</w:delText>
          </w:r>
        </w:del>
      </w:ins>
      <w:del w:id="655" w:author="政豪 劉" w:date="2021-09-26T23:55:00Z">
        <w:r w:rsidRPr="00A47D85" w:rsidDel="00F453A3">
          <w:rPr>
            <w:rFonts w:ascii="Times New Roman" w:eastAsia="標楷體" w:hAnsi="Times New Roman" w:hint="eastAsia"/>
            <w:color w:val="000000" w:themeColor="text1"/>
            <w:sz w:val="28"/>
            <w:szCs w:val="28"/>
          </w:rPr>
          <w:delText>教學課程進行。學習者</w:delText>
        </w:r>
        <w:r w:rsidRPr="00A47D85" w:rsidDel="00F453A3">
          <w:rPr>
            <w:rFonts w:ascii="Times New Roman" w:eastAsia="標楷體" w:hAnsi="Times New Roman"/>
            <w:color w:val="000000" w:themeColor="text1"/>
            <w:sz w:val="28"/>
            <w:szCs w:val="28"/>
          </w:rPr>
          <w:delText>透過視覺的觀察、四肢的運動、</w:delText>
        </w:r>
        <w:r w:rsidRPr="00A47D85" w:rsidDel="00F453A3">
          <w:rPr>
            <w:rFonts w:ascii="Times New Roman" w:eastAsia="標楷體" w:hAnsi="Times New Roman" w:hint="eastAsia"/>
            <w:color w:val="000000" w:themeColor="text1"/>
            <w:sz w:val="28"/>
            <w:szCs w:val="28"/>
          </w:rPr>
          <w:delText>頭腦的理解，在課程教學中</w:delText>
        </w:r>
        <w:r w:rsidRPr="00A47D85" w:rsidDel="00F453A3">
          <w:rPr>
            <w:rFonts w:ascii="Times New Roman" w:eastAsia="標楷體" w:hAnsi="Times New Roman"/>
            <w:color w:val="000000" w:themeColor="text1"/>
            <w:sz w:val="28"/>
            <w:szCs w:val="28"/>
          </w:rPr>
          <w:delText>達到教學活動的目標。</w:delText>
        </w:r>
      </w:del>
    </w:p>
    <w:p w14:paraId="3C036551" w14:textId="20B357B4" w:rsidR="004A20FA" w:rsidRPr="00A47D85" w:rsidDel="00F453A3" w:rsidRDefault="004A20FA" w:rsidP="00F453A3">
      <w:pPr>
        <w:adjustRightInd w:val="0"/>
        <w:snapToGrid w:val="0"/>
        <w:spacing w:line="360" w:lineRule="auto"/>
        <w:rPr>
          <w:del w:id="656" w:author="政豪 劉" w:date="2021-09-26T23:55:00Z"/>
          <w:rFonts w:ascii="Times New Roman" w:eastAsia="標楷體" w:hAnsi="Times New Roman"/>
          <w:color w:val="000000" w:themeColor="text1"/>
          <w:sz w:val="28"/>
          <w:szCs w:val="28"/>
        </w:rPr>
      </w:pPr>
    </w:p>
    <w:p w14:paraId="5BE5A52C" w14:textId="0D119358" w:rsidR="00E703C5" w:rsidRPr="00A47D85" w:rsidDel="00F453A3" w:rsidRDefault="00E703C5" w:rsidP="00F453A3">
      <w:pPr>
        <w:adjustRightInd w:val="0"/>
        <w:snapToGrid w:val="0"/>
        <w:spacing w:line="360" w:lineRule="auto"/>
        <w:rPr>
          <w:del w:id="657" w:author="政豪 劉" w:date="2021-09-26T23:55:00Z"/>
          <w:rFonts w:ascii="Times New Roman" w:eastAsia="標楷體" w:hAnsi="Times New Roman"/>
          <w:color w:val="000000" w:themeColor="text1"/>
          <w:sz w:val="28"/>
          <w:szCs w:val="28"/>
        </w:rPr>
      </w:pPr>
      <w:del w:id="658" w:author="政豪 劉" w:date="2021-09-26T23:55:00Z">
        <w:r w:rsidRPr="00A47D85" w:rsidDel="00F453A3">
          <w:rPr>
            <w:rFonts w:ascii="Times New Roman" w:eastAsia="標楷體" w:hAnsi="Times New Roman"/>
            <w:color w:val="000000" w:themeColor="text1"/>
            <w:sz w:val="28"/>
            <w:szCs w:val="28"/>
          </w:rPr>
          <w:delText>二、</w:delText>
        </w:r>
        <w:r w:rsidR="004A20FA" w:rsidRPr="00A47D85" w:rsidDel="00F453A3">
          <w:rPr>
            <w:rFonts w:ascii="Times New Roman" w:eastAsia="標楷體" w:hAnsi="Times New Roman" w:hint="eastAsia"/>
            <w:color w:val="000000" w:themeColor="text1"/>
            <w:sz w:val="28"/>
            <w:szCs w:val="28"/>
          </w:rPr>
          <w:delText>互動式體感遊戲教學活動概述</w:delText>
        </w:r>
      </w:del>
    </w:p>
    <w:p w14:paraId="3F701FF1" w14:textId="431FBF06" w:rsidR="00466F52" w:rsidRPr="00A47D85" w:rsidDel="00F453A3" w:rsidRDefault="00466F52" w:rsidP="00F453A3">
      <w:pPr>
        <w:adjustRightInd w:val="0"/>
        <w:snapToGrid w:val="0"/>
        <w:spacing w:line="360" w:lineRule="auto"/>
        <w:rPr>
          <w:del w:id="659" w:author="政豪 劉" w:date="2021-09-26T23:55:00Z"/>
          <w:rFonts w:ascii="Times New Roman" w:eastAsia="標楷體" w:hAnsi="Times New Roman"/>
          <w:color w:val="000000" w:themeColor="text1"/>
          <w:sz w:val="28"/>
          <w:szCs w:val="28"/>
        </w:rPr>
      </w:pPr>
      <w:del w:id="660" w:author="政豪 劉" w:date="2021-09-26T23:55:00Z">
        <w:r w:rsidRPr="00A47D85" w:rsidDel="00F453A3">
          <w:rPr>
            <w:rFonts w:ascii="Times New Roman" w:eastAsia="標楷體" w:hAnsi="Times New Roman" w:hint="eastAsia"/>
            <w:color w:val="000000" w:themeColor="text1"/>
            <w:sz w:val="28"/>
            <w:szCs w:val="28"/>
          </w:rPr>
          <w:delText>本研究之實驗組教學活動運用遊戲式學習模型</w:delText>
        </w:r>
        <w:r w:rsidRPr="00A47D85" w:rsidDel="00F453A3">
          <w:rPr>
            <w:rFonts w:ascii="Times New Roman" w:eastAsia="標楷體" w:hAnsi="Times New Roman"/>
            <w:color w:val="000000" w:themeColor="text1"/>
            <w:sz w:val="28"/>
            <w:szCs w:val="28"/>
          </w:rPr>
          <w:delText>IPO</w:delText>
        </w:r>
        <w:r w:rsidRPr="00A47D85" w:rsidDel="00F453A3">
          <w:rPr>
            <w:rFonts w:ascii="Times New Roman" w:eastAsia="標楷體" w:hAnsi="Times New Roman"/>
            <w:color w:val="000000" w:themeColor="text1"/>
            <w:sz w:val="28"/>
            <w:szCs w:val="28"/>
          </w:rPr>
          <w:delText>於</w:delText>
        </w:r>
        <w:r w:rsidR="00D663AE" w:rsidDel="00F453A3">
          <w:rPr>
            <w:rFonts w:ascii="標楷體" w:eastAsia="標楷體" w:hAnsi="標楷體" w:hint="eastAsia"/>
            <w:sz w:val="28"/>
            <w:szCs w:val="28"/>
          </w:rPr>
          <w:delText>互動式體感</w:delText>
        </w:r>
        <w:r w:rsidRPr="00A47D85" w:rsidDel="00F453A3">
          <w:rPr>
            <w:rFonts w:ascii="Times New Roman" w:eastAsia="標楷體" w:hAnsi="Times New Roman"/>
            <w:color w:val="000000" w:themeColor="text1"/>
            <w:sz w:val="28"/>
            <w:szCs w:val="28"/>
          </w:rPr>
          <w:delText>遊戲進行教學活動，遊戲式學習模型</w:delText>
        </w:r>
        <w:r w:rsidRPr="00A47D85" w:rsidDel="00F453A3">
          <w:rPr>
            <w:rFonts w:ascii="Times New Roman" w:eastAsia="標楷體" w:hAnsi="Times New Roman"/>
            <w:color w:val="000000" w:themeColor="text1"/>
            <w:sz w:val="28"/>
            <w:szCs w:val="28"/>
          </w:rPr>
          <w:delText>I</w:delText>
        </w:r>
        <w:r w:rsidRPr="00A47D85" w:rsidDel="00F453A3">
          <w:rPr>
            <w:rFonts w:ascii="Times New Roman" w:eastAsia="標楷體" w:hAnsi="Times New Roman"/>
            <w:color w:val="000000" w:themeColor="text1"/>
            <w:sz w:val="28"/>
            <w:szCs w:val="28"/>
          </w:rPr>
          <w:delText>（</w:delText>
        </w:r>
        <w:r w:rsidRPr="00A47D85" w:rsidDel="00F453A3">
          <w:rPr>
            <w:rFonts w:ascii="Times New Roman" w:eastAsia="標楷體" w:hAnsi="Times New Roman"/>
            <w:color w:val="000000" w:themeColor="text1"/>
            <w:sz w:val="28"/>
            <w:szCs w:val="28"/>
          </w:rPr>
          <w:delText>Input</w:delText>
        </w:r>
        <w:r w:rsidRPr="00A47D85" w:rsidDel="00F453A3">
          <w:rPr>
            <w:rFonts w:ascii="Times New Roman" w:eastAsia="標楷體" w:hAnsi="Times New Roman"/>
            <w:color w:val="000000" w:themeColor="text1"/>
            <w:sz w:val="28"/>
            <w:szCs w:val="28"/>
          </w:rPr>
          <w:delText>）包含：教學內容、遊戲性，遊戲為美感顏色，透過肢體動作及需熟記所選答案已達成題目要求，遊戲設計為一至九關，依序為顏色兩關、形狀兩關、顏色加形狀兩關，透過遊戲背景為熱門童話故事三隻小豬，添加娛樂性與遊戲性，孩童利用肢體動作進行答案選擇及遊戲中的聲光效果，帶給孩童全新的感官刺激。</w:delText>
        </w:r>
      </w:del>
    </w:p>
    <w:p w14:paraId="1AC80E60" w14:textId="6267B77B" w:rsidR="00466F52" w:rsidRPr="00A47D85" w:rsidDel="00F453A3" w:rsidRDefault="00466F52" w:rsidP="00F453A3">
      <w:pPr>
        <w:adjustRightInd w:val="0"/>
        <w:snapToGrid w:val="0"/>
        <w:spacing w:line="360" w:lineRule="auto"/>
        <w:rPr>
          <w:del w:id="661" w:author="政豪 劉" w:date="2021-09-26T23:55:00Z"/>
          <w:moveFrom w:id="662" w:author="政豪 劉" w:date="2021-09-26T23:53:00Z"/>
          <w:rFonts w:ascii="Times New Roman" w:eastAsia="標楷體" w:hAnsi="Times New Roman"/>
          <w:color w:val="000000" w:themeColor="text1"/>
          <w:sz w:val="28"/>
          <w:szCs w:val="28"/>
        </w:rPr>
      </w:pPr>
      <w:moveFromRangeStart w:id="663" w:author="政豪 劉" w:date="2021-09-26T23:53:00Z" w:name="move83592802"/>
      <w:moveFrom w:id="664" w:author="政豪 劉" w:date="2021-09-26T23:53:00Z">
        <w:del w:id="665" w:author="政豪 劉" w:date="2021-09-26T23:55:00Z">
          <w:r w:rsidRPr="00A47D85" w:rsidDel="00F453A3">
            <w:rPr>
              <w:rFonts w:ascii="Times New Roman" w:eastAsia="標楷體" w:hAnsi="Times New Roman" w:hint="eastAsia"/>
              <w:color w:val="000000" w:themeColor="text1"/>
              <w:sz w:val="28"/>
              <w:szCs w:val="28"/>
            </w:rPr>
            <w:delText>遊戲式學習模型</w:delText>
          </w:r>
          <w:r w:rsidRPr="00A47D85" w:rsidDel="00F453A3">
            <w:rPr>
              <w:rFonts w:ascii="Times New Roman" w:eastAsia="標楷體" w:hAnsi="Times New Roman"/>
              <w:color w:val="000000" w:themeColor="text1"/>
              <w:sz w:val="28"/>
              <w:szCs w:val="28"/>
            </w:rPr>
            <w:delText>P</w:delText>
          </w:r>
          <w:r w:rsidRPr="00A47D85" w:rsidDel="00F453A3">
            <w:rPr>
              <w:rFonts w:ascii="Times New Roman" w:eastAsia="標楷體" w:hAnsi="Times New Roman"/>
              <w:color w:val="000000" w:themeColor="text1"/>
              <w:sz w:val="28"/>
              <w:szCs w:val="28"/>
            </w:rPr>
            <w:delText>（</w:delText>
          </w:r>
          <w:r w:rsidRPr="00A47D85" w:rsidDel="00F453A3">
            <w:rPr>
              <w:rFonts w:ascii="Times New Roman" w:eastAsia="標楷體" w:hAnsi="Times New Roman"/>
              <w:color w:val="000000" w:themeColor="text1"/>
              <w:sz w:val="28"/>
              <w:szCs w:val="28"/>
            </w:rPr>
            <w:delText>Process</w:delText>
          </w:r>
          <w:r w:rsidRPr="00A47D85" w:rsidDel="00F453A3">
            <w:rPr>
              <w:rFonts w:ascii="Times New Roman" w:eastAsia="標楷體" w:hAnsi="Times New Roman"/>
              <w:color w:val="000000" w:themeColor="text1"/>
              <w:sz w:val="28"/>
              <w:szCs w:val="28"/>
            </w:rPr>
            <w:delText>）包含：使用者判斷、使用者行為、系統回饋，遊戲畫面上會出現</w:delText>
          </w:r>
          <w:r w:rsidR="00780BE4" w:rsidDel="00F453A3">
            <w:rPr>
              <w:rFonts w:ascii="Times New Roman" w:eastAsia="標楷體" w:hAnsi="Times New Roman" w:hint="eastAsia"/>
              <w:color w:val="000000" w:themeColor="text1"/>
              <w:sz w:val="28"/>
              <w:szCs w:val="28"/>
            </w:rPr>
            <w:delText>美感</w:delText>
          </w:r>
          <w:r w:rsidRPr="00A47D85" w:rsidDel="00F453A3">
            <w:rPr>
              <w:rFonts w:ascii="Times New Roman" w:eastAsia="標楷體" w:hAnsi="Times New Roman"/>
              <w:color w:val="000000" w:themeColor="text1"/>
              <w:sz w:val="28"/>
              <w:szCs w:val="28"/>
            </w:rPr>
            <w:delText>題目，小朋友要判斷要進行左邊答案選擇或右邊答案選擇，並做出指定動作行為，完成關卡所需，系統會給予正確或錯誤回饋。</w:delText>
          </w:r>
        </w:del>
      </w:moveFrom>
    </w:p>
    <w:p w14:paraId="36C57A08" w14:textId="7CA1A375" w:rsidR="00815D35" w:rsidRPr="00A47D85" w:rsidDel="00F453A3" w:rsidRDefault="00466F52" w:rsidP="00F453A3">
      <w:pPr>
        <w:adjustRightInd w:val="0"/>
        <w:snapToGrid w:val="0"/>
        <w:spacing w:line="360" w:lineRule="auto"/>
        <w:rPr>
          <w:del w:id="666" w:author="政豪 劉" w:date="2021-09-26T23:55:00Z"/>
          <w:moveFrom w:id="667" w:author="政豪 劉" w:date="2021-09-26T23:53:00Z"/>
          <w:rFonts w:ascii="Times New Roman" w:eastAsia="標楷體" w:hAnsi="Times New Roman"/>
          <w:color w:val="000000" w:themeColor="text1"/>
          <w:sz w:val="28"/>
          <w:szCs w:val="28"/>
        </w:rPr>
      </w:pPr>
      <w:moveFrom w:id="668" w:author="政豪 劉" w:date="2021-09-26T23:53:00Z">
        <w:del w:id="669" w:author="政豪 劉" w:date="2021-09-26T23:55:00Z">
          <w:r w:rsidRPr="00A47D85" w:rsidDel="00F453A3">
            <w:rPr>
              <w:rFonts w:ascii="Times New Roman" w:eastAsia="標楷體" w:hAnsi="Times New Roman" w:hint="eastAsia"/>
              <w:color w:val="000000" w:themeColor="text1"/>
              <w:sz w:val="28"/>
              <w:szCs w:val="28"/>
            </w:rPr>
            <w:delText>遊戲式學習模型</w:delText>
          </w:r>
          <w:r w:rsidRPr="00A47D85" w:rsidDel="00F453A3">
            <w:rPr>
              <w:rFonts w:ascii="Times New Roman" w:eastAsia="標楷體" w:hAnsi="Times New Roman"/>
              <w:color w:val="000000" w:themeColor="text1"/>
              <w:sz w:val="28"/>
              <w:szCs w:val="28"/>
            </w:rPr>
            <w:delText>O</w:delText>
          </w:r>
          <w:r w:rsidRPr="00A47D85" w:rsidDel="00F453A3">
            <w:rPr>
              <w:rFonts w:ascii="Times New Roman" w:eastAsia="標楷體" w:hAnsi="Times New Roman"/>
              <w:color w:val="000000" w:themeColor="text1"/>
              <w:sz w:val="28"/>
              <w:szCs w:val="28"/>
            </w:rPr>
            <w:delText>（</w:delText>
          </w:r>
          <w:r w:rsidRPr="00A47D85" w:rsidDel="00F453A3">
            <w:rPr>
              <w:rFonts w:ascii="Times New Roman" w:eastAsia="標楷體" w:hAnsi="Times New Roman"/>
              <w:color w:val="000000" w:themeColor="text1"/>
              <w:sz w:val="28"/>
              <w:szCs w:val="28"/>
            </w:rPr>
            <w:delText>Outcome</w:delText>
          </w:r>
          <w:r w:rsidRPr="00A47D85" w:rsidDel="00F453A3">
            <w:rPr>
              <w:rFonts w:ascii="Times New Roman" w:eastAsia="標楷體" w:hAnsi="Times New Roman"/>
              <w:color w:val="000000" w:themeColor="text1"/>
              <w:sz w:val="28"/>
              <w:szCs w:val="28"/>
            </w:rPr>
            <w:delText>）包含：學習結果，透過遊戲中重複進行肢體動作、</w:delText>
          </w:r>
          <w:r w:rsidRPr="00A47D85" w:rsidDel="00F453A3">
            <w:rPr>
              <w:rFonts w:ascii="Times New Roman" w:eastAsia="標楷體" w:hAnsi="Times New Roman" w:hint="eastAsia"/>
              <w:color w:val="000000" w:themeColor="text1"/>
              <w:sz w:val="28"/>
              <w:szCs w:val="28"/>
            </w:rPr>
            <w:delText>幼兒美感</w:delText>
          </w:r>
          <w:r w:rsidRPr="00A47D85" w:rsidDel="00F453A3">
            <w:rPr>
              <w:rFonts w:ascii="Times New Roman" w:eastAsia="標楷體" w:hAnsi="Times New Roman"/>
              <w:color w:val="000000" w:themeColor="text1"/>
              <w:sz w:val="28"/>
              <w:szCs w:val="28"/>
            </w:rPr>
            <w:delText>、執行功能等訓練，進而幫助孩童學習；本研究之實驗組</w:delText>
          </w:r>
          <w:r w:rsidR="00D663AE" w:rsidDel="00F453A3">
            <w:rPr>
              <w:rFonts w:ascii="標楷體" w:eastAsia="標楷體" w:hAnsi="標楷體" w:hint="eastAsia"/>
              <w:sz w:val="28"/>
              <w:szCs w:val="28"/>
            </w:rPr>
            <w:delText>互動式體感</w:delText>
          </w:r>
          <w:r w:rsidRPr="00A47D85" w:rsidDel="00F453A3">
            <w:rPr>
              <w:rFonts w:ascii="Times New Roman" w:eastAsia="標楷體" w:hAnsi="Times New Roman"/>
              <w:color w:val="000000" w:themeColor="text1"/>
              <w:sz w:val="28"/>
              <w:szCs w:val="28"/>
            </w:rPr>
            <w:delText>遊戲教學。</w:delText>
          </w:r>
          <w:r w:rsidRPr="00A47D85" w:rsidDel="00F453A3">
            <w:rPr>
              <w:rFonts w:ascii="Times New Roman" w:eastAsia="標楷體" w:hAnsi="Times New Roman" w:hint="eastAsia"/>
              <w:color w:val="000000" w:themeColor="text1"/>
              <w:sz w:val="28"/>
              <w:szCs w:val="28"/>
            </w:rPr>
            <w:delText>如表</w:delText>
          </w:r>
          <w:r w:rsidRPr="00A47D85" w:rsidDel="00F453A3">
            <w:rPr>
              <w:rFonts w:ascii="Times New Roman" w:eastAsia="標楷體" w:hAnsi="Times New Roman"/>
              <w:color w:val="000000" w:themeColor="text1"/>
              <w:sz w:val="28"/>
              <w:szCs w:val="28"/>
            </w:rPr>
            <w:delText xml:space="preserve"> 3-3 </w:delText>
          </w:r>
          <w:r w:rsidRPr="00A47D85" w:rsidDel="00F453A3">
            <w:rPr>
              <w:rFonts w:ascii="Times New Roman" w:eastAsia="標楷體" w:hAnsi="Times New Roman"/>
              <w:color w:val="000000" w:themeColor="text1"/>
              <w:sz w:val="28"/>
              <w:szCs w:val="28"/>
            </w:rPr>
            <w:delText>所示。</w:delText>
          </w:r>
        </w:del>
      </w:moveFrom>
    </w:p>
    <w:p w14:paraId="1CD7329A" w14:textId="27405FF1" w:rsidR="00466F52" w:rsidRPr="00A47D85" w:rsidDel="00F453A3" w:rsidRDefault="00466F52" w:rsidP="00F453A3">
      <w:pPr>
        <w:adjustRightInd w:val="0"/>
        <w:snapToGrid w:val="0"/>
        <w:spacing w:line="360" w:lineRule="auto"/>
        <w:rPr>
          <w:del w:id="670" w:author="政豪 劉" w:date="2021-09-26T23:55:00Z"/>
          <w:moveFrom w:id="671" w:author="政豪 劉" w:date="2021-09-26T23:53:00Z"/>
          <w:rFonts w:ascii="BiauKai" w:eastAsia="BiauKai" w:hAnsi="BiauKai"/>
          <w:color w:val="000000" w:themeColor="text1"/>
          <w:sz w:val="28"/>
          <w:szCs w:val="28"/>
        </w:rPr>
      </w:pPr>
      <w:bookmarkStart w:id="672" w:name="_Toc524448175"/>
      <w:bookmarkStart w:id="673" w:name="_Toc524448254"/>
      <w:bookmarkStart w:id="674" w:name="_Toc524453175"/>
      <w:bookmarkStart w:id="675" w:name="_Toc30285768"/>
      <w:moveFrom w:id="676" w:author="政豪 劉" w:date="2021-09-26T23:53:00Z">
        <w:del w:id="677" w:author="政豪 劉" w:date="2021-09-26T23:55:00Z">
          <w:r w:rsidRPr="00A47D85" w:rsidDel="00F453A3">
            <w:rPr>
              <w:rFonts w:ascii="標楷體" w:eastAsia="標楷體" w:hAnsi="標楷體"/>
              <w:sz w:val="28"/>
              <w:szCs w:val="28"/>
            </w:rPr>
            <w:delText>表</w:delText>
          </w:r>
          <w:r w:rsidRPr="00A47D85" w:rsidDel="00F453A3">
            <w:rPr>
              <w:rFonts w:ascii="Times New Roman" w:eastAsia="標楷體" w:hAnsi="Times New Roman" w:cs="Times New Roman"/>
              <w:sz w:val="28"/>
              <w:szCs w:val="28"/>
            </w:rPr>
            <w:delText>3</w:delText>
          </w:r>
          <w:r w:rsidRPr="00A47D85" w:rsidDel="00F453A3">
            <w:rPr>
              <w:rFonts w:ascii="Times New Roman" w:eastAsia="標楷體" w:hAnsi="Times New Roman" w:cs="Times New Roman"/>
              <w:sz w:val="28"/>
              <w:szCs w:val="28"/>
            </w:rPr>
            <w:noBreakHyphen/>
          </w:r>
          <w:r w:rsidRPr="00A47D85" w:rsidDel="00F453A3">
            <w:rPr>
              <w:rFonts w:ascii="Times New Roman" w:eastAsia="標楷體" w:hAnsi="Times New Roman" w:cs="Times New Roman" w:hint="eastAsia"/>
              <w:sz w:val="28"/>
              <w:szCs w:val="28"/>
            </w:rPr>
            <w:delText>3</w:delText>
          </w:r>
          <w:r w:rsidRPr="00A47D85" w:rsidDel="00F453A3">
            <w:rPr>
              <w:rFonts w:ascii="標楷體" w:eastAsia="標楷體" w:hAnsi="標楷體" w:cs="標楷體" w:hint="eastAsia"/>
              <w:color w:val="000000" w:themeColor="text1"/>
              <w:sz w:val="28"/>
              <w:szCs w:val="28"/>
            </w:rPr>
            <w:delText>遊戲式學習模型</w:delText>
          </w:r>
          <w:r w:rsidRPr="00A47D85" w:rsidDel="00F453A3">
            <w:rPr>
              <w:rFonts w:ascii="標楷體" w:eastAsia="標楷體" w:hAnsi="標楷體" w:hint="eastAsia"/>
              <w:color w:val="000000" w:themeColor="text1"/>
              <w:sz w:val="28"/>
              <w:szCs w:val="28"/>
            </w:rPr>
            <w:delText>融入</w:delText>
          </w:r>
          <w:r w:rsidR="00D663AE" w:rsidDel="00F453A3">
            <w:rPr>
              <w:rFonts w:ascii="標楷體" w:eastAsia="標楷體" w:hAnsi="標楷體" w:hint="eastAsia"/>
              <w:sz w:val="28"/>
              <w:szCs w:val="28"/>
            </w:rPr>
            <w:delText>互動式體感</w:delText>
          </w:r>
          <w:r w:rsidRPr="00A47D85" w:rsidDel="00F453A3">
            <w:rPr>
              <w:rFonts w:ascii="標楷體" w:eastAsia="標楷體" w:hAnsi="標楷體" w:cs="標楷體" w:hint="eastAsia"/>
              <w:color w:val="000000" w:themeColor="text1"/>
              <w:sz w:val="28"/>
              <w:szCs w:val="28"/>
            </w:rPr>
            <w:delText>遊戲設計表</w:delText>
          </w:r>
          <w:bookmarkEnd w:id="672"/>
          <w:bookmarkEnd w:id="673"/>
          <w:bookmarkEnd w:id="674"/>
          <w:bookmarkEnd w:id="675"/>
        </w:del>
      </w:moveFrom>
    </w:p>
    <w:tbl>
      <w:tblPr>
        <w:tblW w:w="0" w:type="auto"/>
        <w:tblLook w:val="04A0" w:firstRow="1" w:lastRow="0" w:firstColumn="1" w:lastColumn="0" w:noHBand="0" w:noVBand="1"/>
        <w:tblPrChange w:id="678" w:author="user" w:date="2021-09-24T14:53:00Z">
          <w:tblPr>
            <w:tblW w:w="0" w:type="auto"/>
            <w:tblLook w:val="04A0" w:firstRow="1" w:lastRow="0" w:firstColumn="1" w:lastColumn="0" w:noHBand="0" w:noVBand="1"/>
          </w:tblPr>
        </w:tblPrChange>
      </w:tblPr>
      <w:tblGrid>
        <w:gridCol w:w="2763"/>
        <w:gridCol w:w="2907"/>
        <w:gridCol w:w="2620"/>
        <w:tblGridChange w:id="679">
          <w:tblGrid>
            <w:gridCol w:w="2763"/>
            <w:gridCol w:w="2624"/>
            <w:gridCol w:w="2903"/>
          </w:tblGrid>
        </w:tblGridChange>
      </w:tblGrid>
      <w:tr w:rsidR="00466F52" w:rsidRPr="000B5889" w:rsidDel="00F453A3" w14:paraId="4A1DF588" w14:textId="6C38685B" w:rsidTr="000B5889">
        <w:trPr>
          <w:del w:id="680" w:author="政豪 劉" w:date="2021-09-26T23:55:00Z"/>
        </w:trPr>
        <w:tc>
          <w:tcPr>
            <w:tcW w:w="2763" w:type="dxa"/>
            <w:tcBorders>
              <w:top w:val="single" w:sz="12" w:space="0" w:color="000000" w:themeColor="text1"/>
              <w:bottom w:val="single" w:sz="12" w:space="0" w:color="000000" w:themeColor="text1"/>
            </w:tcBorders>
            <w:tcPrChange w:id="681" w:author="user" w:date="2021-09-24T14:53:00Z">
              <w:tcPr>
                <w:tcW w:w="2763" w:type="dxa"/>
                <w:tcBorders>
                  <w:top w:val="single" w:sz="12" w:space="0" w:color="000000" w:themeColor="text1"/>
                  <w:bottom w:val="single" w:sz="12" w:space="0" w:color="000000" w:themeColor="text1"/>
                </w:tcBorders>
              </w:tcPr>
            </w:tcPrChange>
          </w:tcPr>
          <w:p w14:paraId="06BCEC8E" w14:textId="085D2DE9" w:rsidR="00466F52" w:rsidRPr="000B5889" w:rsidDel="00F453A3" w:rsidRDefault="00466F52">
            <w:pPr>
              <w:adjustRightInd w:val="0"/>
              <w:snapToGrid w:val="0"/>
              <w:spacing w:line="360" w:lineRule="auto"/>
              <w:rPr>
                <w:del w:id="682" w:author="政豪 劉" w:date="2021-09-26T23:55:00Z"/>
                <w:moveFrom w:id="683" w:author="政豪 劉" w:date="2021-09-26T23:53:00Z"/>
                <w:rFonts w:ascii="Times New Roman" w:eastAsia="標楷體" w:hAnsi="Times New Roman"/>
                <w:color w:val="000000" w:themeColor="text1"/>
                <w:szCs w:val="28"/>
                <w:rPrChange w:id="684" w:author="user" w:date="2021-09-24T14:53:00Z">
                  <w:rPr>
                    <w:del w:id="685" w:author="政豪 劉" w:date="2021-09-26T23:55:00Z"/>
                    <w:moveFrom w:id="686" w:author="政豪 劉" w:date="2021-09-26T23:53:00Z"/>
                    <w:rFonts w:ascii="Times New Roman" w:eastAsia="標楷體" w:hAnsi="Times New Roman"/>
                    <w:b/>
                    <w:color w:val="000000" w:themeColor="text1"/>
                    <w:sz w:val="28"/>
                    <w:szCs w:val="28"/>
                  </w:rPr>
                </w:rPrChange>
              </w:rPr>
              <w:pPrChange w:id="687" w:author="user" w:date="2021-09-24T14:53:00Z">
                <w:pPr>
                  <w:spacing w:line="360" w:lineRule="auto"/>
                </w:pPr>
              </w:pPrChange>
            </w:pPr>
            <w:moveFrom w:id="688" w:author="政豪 劉" w:date="2021-09-26T23:53:00Z">
              <w:del w:id="689" w:author="政豪 劉" w:date="2021-09-26T23:55:00Z">
                <w:r w:rsidRPr="000B5889" w:rsidDel="00F453A3">
                  <w:rPr>
                    <w:rFonts w:ascii="Times New Roman" w:eastAsia="標楷體" w:hAnsi="Times New Roman" w:hint="eastAsia"/>
                    <w:color w:val="000000" w:themeColor="text1"/>
                    <w:szCs w:val="28"/>
                    <w:rPrChange w:id="690" w:author="user" w:date="2021-09-24T14:53:00Z">
                      <w:rPr>
                        <w:rFonts w:ascii="Times New Roman" w:eastAsia="標楷體" w:hAnsi="Times New Roman" w:hint="eastAsia"/>
                        <w:b/>
                        <w:color w:val="000000" w:themeColor="text1"/>
                        <w:sz w:val="28"/>
                        <w:szCs w:val="28"/>
                      </w:rPr>
                    </w:rPrChange>
                  </w:rPr>
                  <w:delText>遊戲式學習</w:delText>
                </w:r>
                <w:r w:rsidRPr="000B5889" w:rsidDel="00F453A3">
                  <w:rPr>
                    <w:rFonts w:ascii="標楷體" w:eastAsia="標楷體" w:hAnsi="標楷體" w:cs="標楷體" w:hint="eastAsia"/>
                    <w:color w:val="000000" w:themeColor="text1"/>
                    <w:szCs w:val="28"/>
                    <w:rPrChange w:id="691" w:author="user" w:date="2021-09-24T14:53:00Z">
                      <w:rPr>
                        <w:rFonts w:ascii="標楷體" w:eastAsia="標楷體" w:hAnsi="標楷體" w:cs="標楷體" w:hint="eastAsia"/>
                        <w:b/>
                        <w:color w:val="000000" w:themeColor="text1"/>
                        <w:sz w:val="28"/>
                        <w:szCs w:val="28"/>
                      </w:rPr>
                    </w:rPrChange>
                  </w:rPr>
                  <w:delText>模型</w:delText>
                </w:r>
              </w:del>
            </w:moveFrom>
          </w:p>
        </w:tc>
        <w:tc>
          <w:tcPr>
            <w:tcW w:w="2907" w:type="dxa"/>
            <w:tcBorders>
              <w:top w:val="single" w:sz="12" w:space="0" w:color="000000" w:themeColor="text1"/>
              <w:bottom w:val="single" w:sz="12" w:space="0" w:color="000000" w:themeColor="text1"/>
            </w:tcBorders>
            <w:tcPrChange w:id="692" w:author="user" w:date="2021-09-24T14:53:00Z">
              <w:tcPr>
                <w:tcW w:w="2624" w:type="dxa"/>
                <w:tcBorders>
                  <w:top w:val="single" w:sz="12" w:space="0" w:color="000000" w:themeColor="text1"/>
                  <w:bottom w:val="single" w:sz="12" w:space="0" w:color="000000" w:themeColor="text1"/>
                </w:tcBorders>
              </w:tcPr>
            </w:tcPrChange>
          </w:tcPr>
          <w:p w14:paraId="18CBB651" w14:textId="628E1A4C" w:rsidR="00466F52" w:rsidRPr="000B5889" w:rsidDel="00F453A3" w:rsidRDefault="00D663AE">
            <w:pPr>
              <w:adjustRightInd w:val="0"/>
              <w:snapToGrid w:val="0"/>
              <w:spacing w:line="360" w:lineRule="auto"/>
              <w:rPr>
                <w:del w:id="693" w:author="政豪 劉" w:date="2021-09-26T23:55:00Z"/>
                <w:moveFrom w:id="694" w:author="政豪 劉" w:date="2021-09-26T23:53:00Z"/>
                <w:rFonts w:ascii="Times New Roman" w:eastAsia="標楷體" w:hAnsi="Times New Roman"/>
                <w:color w:val="000000" w:themeColor="text1"/>
                <w:szCs w:val="28"/>
                <w:rPrChange w:id="695" w:author="user" w:date="2021-09-24T14:53:00Z">
                  <w:rPr>
                    <w:del w:id="696" w:author="政豪 劉" w:date="2021-09-26T23:55:00Z"/>
                    <w:moveFrom w:id="697" w:author="政豪 劉" w:date="2021-09-26T23:53:00Z"/>
                    <w:rFonts w:ascii="Times New Roman" w:eastAsia="標楷體" w:hAnsi="Times New Roman"/>
                    <w:b/>
                    <w:color w:val="000000" w:themeColor="text1"/>
                    <w:sz w:val="28"/>
                    <w:szCs w:val="28"/>
                  </w:rPr>
                </w:rPrChange>
              </w:rPr>
              <w:pPrChange w:id="698" w:author="user" w:date="2021-09-24T14:53:00Z">
                <w:pPr>
                  <w:spacing w:line="360" w:lineRule="auto"/>
                </w:pPr>
              </w:pPrChange>
            </w:pPr>
            <w:moveFrom w:id="699" w:author="政豪 劉" w:date="2021-09-26T23:53:00Z">
              <w:del w:id="700" w:author="政豪 劉" w:date="2021-09-26T23:55:00Z">
                <w:r w:rsidRPr="000B5889" w:rsidDel="00F453A3">
                  <w:rPr>
                    <w:rFonts w:ascii="Times New Roman" w:eastAsia="標楷體" w:hAnsi="Times New Roman" w:hint="eastAsia"/>
                    <w:color w:val="000000" w:themeColor="text1"/>
                    <w:szCs w:val="28"/>
                    <w:rPrChange w:id="701" w:author="user" w:date="2021-09-24T14:53:00Z">
                      <w:rPr>
                        <w:rFonts w:ascii="Times New Roman" w:eastAsia="標楷體" w:hAnsi="Times New Roman" w:hint="eastAsia"/>
                        <w:b/>
                        <w:color w:val="000000" w:themeColor="text1"/>
                        <w:sz w:val="28"/>
                        <w:szCs w:val="28"/>
                      </w:rPr>
                    </w:rPrChange>
                  </w:rPr>
                  <w:delText>互動式體感</w:delText>
                </w:r>
                <w:r w:rsidR="00466F52" w:rsidRPr="000B5889" w:rsidDel="00F453A3">
                  <w:rPr>
                    <w:rFonts w:ascii="Times New Roman" w:eastAsia="標楷體" w:hAnsi="Times New Roman" w:hint="eastAsia"/>
                    <w:color w:val="000000" w:themeColor="text1"/>
                    <w:szCs w:val="28"/>
                    <w:rPrChange w:id="702" w:author="user" w:date="2021-09-24T14:53:00Z">
                      <w:rPr>
                        <w:rFonts w:ascii="Times New Roman" w:eastAsia="標楷體" w:hAnsi="Times New Roman" w:hint="eastAsia"/>
                        <w:b/>
                        <w:color w:val="000000" w:themeColor="text1"/>
                        <w:sz w:val="28"/>
                        <w:szCs w:val="28"/>
                      </w:rPr>
                    </w:rPrChange>
                  </w:rPr>
                  <w:delText>遊戲對應內容</w:delText>
                </w:r>
              </w:del>
            </w:moveFrom>
          </w:p>
        </w:tc>
        <w:tc>
          <w:tcPr>
            <w:tcW w:w="2620" w:type="dxa"/>
            <w:tcBorders>
              <w:top w:val="single" w:sz="12" w:space="0" w:color="000000" w:themeColor="text1"/>
              <w:bottom w:val="single" w:sz="12" w:space="0" w:color="000000" w:themeColor="text1"/>
            </w:tcBorders>
            <w:tcPrChange w:id="703" w:author="user" w:date="2021-09-24T14:53:00Z">
              <w:tcPr>
                <w:tcW w:w="2903" w:type="dxa"/>
                <w:tcBorders>
                  <w:top w:val="single" w:sz="12" w:space="0" w:color="000000" w:themeColor="text1"/>
                  <w:bottom w:val="single" w:sz="12" w:space="0" w:color="000000" w:themeColor="text1"/>
                </w:tcBorders>
              </w:tcPr>
            </w:tcPrChange>
          </w:tcPr>
          <w:p w14:paraId="5A1DF3C7" w14:textId="3D3D1AC2" w:rsidR="00466F52" w:rsidRPr="000B5889" w:rsidDel="00F453A3" w:rsidRDefault="00466F52">
            <w:pPr>
              <w:adjustRightInd w:val="0"/>
              <w:snapToGrid w:val="0"/>
              <w:spacing w:line="360" w:lineRule="auto"/>
              <w:rPr>
                <w:del w:id="704" w:author="政豪 劉" w:date="2021-09-26T23:55:00Z"/>
                <w:moveFrom w:id="705" w:author="政豪 劉" w:date="2021-09-26T23:53:00Z"/>
                <w:rFonts w:ascii="Times New Roman" w:eastAsia="標楷體" w:hAnsi="Times New Roman"/>
                <w:color w:val="000000" w:themeColor="text1"/>
                <w:szCs w:val="28"/>
                <w:rPrChange w:id="706" w:author="user" w:date="2021-09-24T14:53:00Z">
                  <w:rPr>
                    <w:del w:id="707" w:author="政豪 劉" w:date="2021-09-26T23:55:00Z"/>
                    <w:moveFrom w:id="708" w:author="政豪 劉" w:date="2021-09-26T23:53:00Z"/>
                    <w:rFonts w:ascii="Times New Roman" w:eastAsia="標楷體" w:hAnsi="Times New Roman"/>
                    <w:b/>
                    <w:color w:val="000000" w:themeColor="text1"/>
                    <w:sz w:val="28"/>
                    <w:szCs w:val="28"/>
                  </w:rPr>
                </w:rPrChange>
              </w:rPr>
              <w:pPrChange w:id="709" w:author="user" w:date="2021-09-24T14:53:00Z">
                <w:pPr>
                  <w:spacing w:line="360" w:lineRule="auto"/>
                </w:pPr>
              </w:pPrChange>
            </w:pPr>
            <w:moveFrom w:id="710" w:author="政豪 劉" w:date="2021-09-26T23:53:00Z">
              <w:del w:id="711" w:author="政豪 劉" w:date="2021-09-26T23:55:00Z">
                <w:r w:rsidRPr="000B5889" w:rsidDel="00F453A3">
                  <w:rPr>
                    <w:rFonts w:ascii="Times New Roman" w:eastAsia="標楷體" w:hAnsi="Times New Roman" w:hint="eastAsia"/>
                    <w:color w:val="000000" w:themeColor="text1"/>
                    <w:szCs w:val="28"/>
                    <w:rPrChange w:id="712" w:author="user" w:date="2021-09-24T14:53:00Z">
                      <w:rPr>
                        <w:rFonts w:ascii="Times New Roman" w:eastAsia="標楷體" w:hAnsi="Times New Roman" w:hint="eastAsia"/>
                        <w:b/>
                        <w:color w:val="000000" w:themeColor="text1"/>
                        <w:sz w:val="28"/>
                        <w:szCs w:val="28"/>
                      </w:rPr>
                    </w:rPrChange>
                  </w:rPr>
                  <w:delText>對應詳細內容</w:delText>
                </w:r>
              </w:del>
            </w:moveFrom>
          </w:p>
        </w:tc>
      </w:tr>
      <w:tr w:rsidR="00466F52" w:rsidRPr="000B5889" w:rsidDel="00F453A3" w14:paraId="57D0AA3F" w14:textId="4E47EE71" w:rsidTr="000B5889">
        <w:trPr>
          <w:del w:id="713" w:author="政豪 劉" w:date="2021-09-26T23:55:00Z"/>
        </w:trPr>
        <w:tc>
          <w:tcPr>
            <w:tcW w:w="2763" w:type="dxa"/>
            <w:tcBorders>
              <w:top w:val="single" w:sz="12" w:space="0" w:color="000000" w:themeColor="text1"/>
            </w:tcBorders>
            <w:tcPrChange w:id="714" w:author="user" w:date="2021-09-24T14:53:00Z">
              <w:tcPr>
                <w:tcW w:w="2763" w:type="dxa"/>
                <w:tcBorders>
                  <w:top w:val="single" w:sz="12" w:space="0" w:color="000000" w:themeColor="text1"/>
                </w:tcBorders>
              </w:tcPr>
            </w:tcPrChange>
          </w:tcPr>
          <w:p w14:paraId="7A612CE2" w14:textId="11FEFA30" w:rsidR="00466F52" w:rsidRPr="000B5889" w:rsidDel="00F453A3" w:rsidRDefault="00466F52">
            <w:pPr>
              <w:adjustRightInd w:val="0"/>
              <w:snapToGrid w:val="0"/>
              <w:spacing w:line="360" w:lineRule="auto"/>
              <w:rPr>
                <w:del w:id="715" w:author="政豪 劉" w:date="2021-09-26T23:55:00Z"/>
                <w:moveFrom w:id="716" w:author="政豪 劉" w:date="2021-09-26T23:53:00Z"/>
                <w:rFonts w:ascii="Times New Roman" w:eastAsia="標楷體" w:hAnsi="Times New Roman"/>
                <w:bCs/>
                <w:color w:val="000000" w:themeColor="text1"/>
                <w:szCs w:val="28"/>
                <w:rPrChange w:id="717" w:author="user" w:date="2021-09-24T14:53:00Z">
                  <w:rPr>
                    <w:del w:id="718" w:author="政豪 劉" w:date="2021-09-26T23:55:00Z"/>
                    <w:moveFrom w:id="719" w:author="政豪 劉" w:date="2021-09-26T23:53:00Z"/>
                    <w:rFonts w:ascii="Times New Roman" w:eastAsia="標楷體" w:hAnsi="Times New Roman"/>
                    <w:bCs/>
                    <w:color w:val="000000" w:themeColor="text1"/>
                    <w:sz w:val="28"/>
                    <w:szCs w:val="28"/>
                  </w:rPr>
                </w:rPrChange>
              </w:rPr>
              <w:pPrChange w:id="720" w:author="user" w:date="2021-09-24T14:53:00Z">
                <w:pPr>
                  <w:spacing w:line="360" w:lineRule="auto"/>
                </w:pPr>
              </w:pPrChange>
            </w:pPr>
            <w:moveFrom w:id="721" w:author="政豪 劉" w:date="2021-09-26T23:53:00Z">
              <w:del w:id="722" w:author="政豪 劉" w:date="2021-09-26T23:55:00Z">
                <w:r w:rsidRPr="000B5889" w:rsidDel="00F453A3">
                  <w:rPr>
                    <w:rFonts w:ascii="Times New Roman" w:eastAsia="標楷體" w:hAnsi="Times New Roman" w:hint="eastAsia"/>
                    <w:color w:val="000000" w:themeColor="text1"/>
                    <w:szCs w:val="28"/>
                    <w:rPrChange w:id="723" w:author="user" w:date="2021-09-24T14:53:00Z">
                      <w:rPr>
                        <w:rFonts w:ascii="Times New Roman" w:eastAsia="標楷體" w:hAnsi="Times New Roman" w:hint="eastAsia"/>
                        <w:b/>
                        <w:color w:val="000000" w:themeColor="text1"/>
                        <w:sz w:val="28"/>
                        <w:szCs w:val="28"/>
                      </w:rPr>
                    </w:rPrChange>
                  </w:rPr>
                  <w:delText>教學內容（</w:delText>
                </w:r>
                <w:r w:rsidRPr="000B5889" w:rsidDel="00F453A3">
                  <w:rPr>
                    <w:rFonts w:ascii="Times New Roman" w:eastAsia="標楷體" w:hAnsi="Times New Roman" w:cs="Times New Roman"/>
                    <w:szCs w:val="28"/>
                    <w:rPrChange w:id="724" w:author="user" w:date="2021-09-24T14:53:00Z">
                      <w:rPr>
                        <w:rFonts w:ascii="Times New Roman" w:eastAsia="標楷體" w:hAnsi="Times New Roman" w:cs="Times New Roman"/>
                        <w:b/>
                        <w:sz w:val="28"/>
                        <w:szCs w:val="28"/>
                      </w:rPr>
                    </w:rPrChange>
                  </w:rPr>
                  <w:delText>Input</w:delText>
                </w:r>
                <w:r w:rsidRPr="000B5889" w:rsidDel="00F453A3">
                  <w:rPr>
                    <w:rFonts w:ascii="Times New Roman" w:eastAsia="標楷體" w:hAnsi="Times New Roman" w:hint="eastAsia"/>
                    <w:color w:val="000000" w:themeColor="text1"/>
                    <w:szCs w:val="28"/>
                    <w:rPrChange w:id="725" w:author="user" w:date="2021-09-24T14:53:00Z">
                      <w:rPr>
                        <w:rFonts w:ascii="Times New Roman" w:eastAsia="標楷體" w:hAnsi="Times New Roman" w:hint="eastAsia"/>
                        <w:b/>
                        <w:color w:val="000000" w:themeColor="text1"/>
                        <w:sz w:val="28"/>
                        <w:szCs w:val="28"/>
                      </w:rPr>
                    </w:rPrChange>
                  </w:rPr>
                  <w:delText>）</w:delText>
                </w:r>
              </w:del>
            </w:moveFrom>
          </w:p>
          <w:p w14:paraId="7D03C911" w14:textId="3E51AF89" w:rsidR="00466F52" w:rsidRPr="000B5889" w:rsidDel="00F453A3" w:rsidRDefault="00466F52">
            <w:pPr>
              <w:adjustRightInd w:val="0"/>
              <w:snapToGrid w:val="0"/>
              <w:spacing w:line="360" w:lineRule="auto"/>
              <w:rPr>
                <w:del w:id="726" w:author="政豪 劉" w:date="2021-09-26T23:55:00Z"/>
                <w:moveFrom w:id="727" w:author="政豪 劉" w:date="2021-09-26T23:53:00Z"/>
                <w:rFonts w:ascii="Times New Roman" w:eastAsia="標楷體" w:hAnsi="Times New Roman"/>
                <w:color w:val="000000" w:themeColor="text1"/>
                <w:szCs w:val="28"/>
                <w:rPrChange w:id="728" w:author="user" w:date="2021-09-24T14:53:00Z">
                  <w:rPr>
                    <w:del w:id="729" w:author="政豪 劉" w:date="2021-09-26T23:55:00Z"/>
                    <w:moveFrom w:id="730" w:author="政豪 劉" w:date="2021-09-26T23:53:00Z"/>
                    <w:rFonts w:ascii="Times New Roman" w:eastAsia="標楷體" w:hAnsi="Times New Roman"/>
                    <w:b/>
                    <w:color w:val="000000" w:themeColor="text1"/>
                    <w:sz w:val="28"/>
                    <w:szCs w:val="28"/>
                  </w:rPr>
                </w:rPrChange>
              </w:rPr>
              <w:pPrChange w:id="731" w:author="user" w:date="2021-09-24T14:53:00Z">
                <w:pPr>
                  <w:spacing w:line="360" w:lineRule="auto"/>
                </w:pPr>
              </w:pPrChange>
            </w:pPr>
            <w:moveFrom w:id="732" w:author="政豪 劉" w:date="2021-09-26T23:53:00Z">
              <w:del w:id="733" w:author="政豪 劉" w:date="2021-09-26T23:55:00Z">
                <w:r w:rsidRPr="000B5889" w:rsidDel="00F453A3">
                  <w:rPr>
                    <w:rFonts w:ascii="Times New Roman" w:eastAsia="標楷體" w:hAnsi="Times New Roman" w:hint="eastAsia"/>
                    <w:color w:val="000000" w:themeColor="text1"/>
                    <w:szCs w:val="28"/>
                    <w:rPrChange w:id="734" w:author="user" w:date="2021-09-24T14:53:00Z">
                      <w:rPr>
                        <w:rFonts w:ascii="Times New Roman" w:eastAsia="標楷體" w:hAnsi="Times New Roman" w:hint="eastAsia"/>
                        <w:b/>
                        <w:color w:val="000000" w:themeColor="text1"/>
                        <w:sz w:val="28"/>
                        <w:szCs w:val="28"/>
                      </w:rPr>
                    </w:rPrChange>
                  </w:rPr>
                  <w:delText>（</w:delText>
                </w:r>
                <w:r w:rsidRPr="000B5889" w:rsidDel="00F453A3">
                  <w:rPr>
                    <w:rFonts w:ascii="Times New Roman" w:eastAsia="標楷體" w:hAnsi="Times New Roman" w:cs="Times New Roman"/>
                    <w:color w:val="000000" w:themeColor="text1"/>
                    <w:szCs w:val="28"/>
                    <w:rPrChange w:id="735" w:author="user" w:date="2021-09-24T14:53:00Z">
                      <w:rPr>
                        <w:rFonts w:ascii="Times New Roman" w:eastAsia="標楷體" w:hAnsi="Times New Roman" w:cs="Times New Roman"/>
                        <w:b/>
                        <w:color w:val="000000" w:themeColor="text1"/>
                        <w:sz w:val="28"/>
                        <w:szCs w:val="28"/>
                      </w:rPr>
                    </w:rPrChange>
                  </w:rPr>
                  <w:delText>Instructional Content</w:delText>
                </w:r>
                <w:r w:rsidRPr="000B5889" w:rsidDel="00F453A3">
                  <w:rPr>
                    <w:rFonts w:ascii="Times New Roman" w:eastAsia="標楷體" w:hAnsi="Times New Roman" w:hint="eastAsia"/>
                    <w:color w:val="000000" w:themeColor="text1"/>
                    <w:szCs w:val="28"/>
                    <w:rPrChange w:id="736" w:author="user" w:date="2021-09-24T14:53:00Z">
                      <w:rPr>
                        <w:rFonts w:ascii="Times New Roman" w:eastAsia="標楷體" w:hAnsi="Times New Roman" w:hint="eastAsia"/>
                        <w:b/>
                        <w:color w:val="000000" w:themeColor="text1"/>
                        <w:sz w:val="28"/>
                        <w:szCs w:val="28"/>
                      </w:rPr>
                    </w:rPrChange>
                  </w:rPr>
                  <w:delText>）</w:delText>
                </w:r>
              </w:del>
            </w:moveFrom>
          </w:p>
        </w:tc>
        <w:tc>
          <w:tcPr>
            <w:tcW w:w="2907" w:type="dxa"/>
            <w:tcBorders>
              <w:top w:val="single" w:sz="12" w:space="0" w:color="000000" w:themeColor="text1"/>
            </w:tcBorders>
            <w:tcPrChange w:id="737" w:author="user" w:date="2021-09-24T14:53:00Z">
              <w:tcPr>
                <w:tcW w:w="2624" w:type="dxa"/>
                <w:tcBorders>
                  <w:top w:val="single" w:sz="12" w:space="0" w:color="000000" w:themeColor="text1"/>
                </w:tcBorders>
              </w:tcPr>
            </w:tcPrChange>
          </w:tcPr>
          <w:p w14:paraId="154591D5" w14:textId="3747DE9F" w:rsidR="00466F52" w:rsidRPr="000B5889" w:rsidDel="00F453A3" w:rsidRDefault="00466F52">
            <w:pPr>
              <w:adjustRightInd w:val="0"/>
              <w:snapToGrid w:val="0"/>
              <w:spacing w:line="360" w:lineRule="auto"/>
              <w:rPr>
                <w:del w:id="738" w:author="政豪 劉" w:date="2021-09-26T23:55:00Z"/>
                <w:moveFrom w:id="739" w:author="政豪 劉" w:date="2021-09-26T23:53:00Z"/>
                <w:rFonts w:ascii="Times New Roman" w:eastAsia="標楷體" w:hAnsi="Times New Roman"/>
                <w:color w:val="000000" w:themeColor="text1"/>
                <w:szCs w:val="28"/>
                <w:rPrChange w:id="740" w:author="user" w:date="2021-09-24T14:53:00Z">
                  <w:rPr>
                    <w:del w:id="741" w:author="政豪 劉" w:date="2021-09-26T23:55:00Z"/>
                    <w:moveFrom w:id="742" w:author="政豪 劉" w:date="2021-09-26T23:53:00Z"/>
                    <w:rFonts w:ascii="Times New Roman" w:eastAsia="標楷體" w:hAnsi="Times New Roman"/>
                    <w:color w:val="000000" w:themeColor="text1"/>
                    <w:sz w:val="28"/>
                    <w:szCs w:val="28"/>
                  </w:rPr>
                </w:rPrChange>
              </w:rPr>
              <w:pPrChange w:id="743" w:author="user" w:date="2021-09-24T14:53:00Z">
                <w:pPr>
                  <w:spacing w:line="360" w:lineRule="auto"/>
                </w:pPr>
              </w:pPrChange>
            </w:pPr>
            <w:moveFrom w:id="744" w:author="政豪 劉" w:date="2021-09-26T23:53:00Z">
              <w:del w:id="745" w:author="政豪 劉" w:date="2021-09-26T23:55:00Z">
                <w:r w:rsidRPr="000B5889" w:rsidDel="00F453A3">
                  <w:rPr>
                    <w:rFonts w:ascii="Times New Roman" w:eastAsia="標楷體" w:hAnsi="Times New Roman" w:hint="eastAsia"/>
                    <w:color w:val="000000" w:themeColor="text1"/>
                    <w:szCs w:val="28"/>
                    <w:rPrChange w:id="746" w:author="user" w:date="2021-09-24T14:53:00Z">
                      <w:rPr>
                        <w:rFonts w:ascii="Times New Roman" w:eastAsia="標楷體" w:hAnsi="Times New Roman" w:hint="eastAsia"/>
                        <w:color w:val="000000" w:themeColor="text1"/>
                        <w:sz w:val="28"/>
                        <w:szCs w:val="28"/>
                      </w:rPr>
                    </w:rPrChange>
                  </w:rPr>
                  <w:delText>美感教育</w:delText>
                </w:r>
              </w:del>
            </w:moveFrom>
          </w:p>
        </w:tc>
        <w:tc>
          <w:tcPr>
            <w:tcW w:w="2620" w:type="dxa"/>
            <w:tcBorders>
              <w:top w:val="single" w:sz="12" w:space="0" w:color="000000" w:themeColor="text1"/>
            </w:tcBorders>
            <w:tcPrChange w:id="747" w:author="user" w:date="2021-09-24T14:53:00Z">
              <w:tcPr>
                <w:tcW w:w="2903" w:type="dxa"/>
                <w:tcBorders>
                  <w:top w:val="single" w:sz="12" w:space="0" w:color="000000" w:themeColor="text1"/>
                </w:tcBorders>
              </w:tcPr>
            </w:tcPrChange>
          </w:tcPr>
          <w:p w14:paraId="28F84736" w14:textId="00AED5AD" w:rsidR="00466F52" w:rsidRPr="000B5889" w:rsidDel="00F453A3" w:rsidRDefault="00466F52">
            <w:pPr>
              <w:adjustRightInd w:val="0"/>
              <w:snapToGrid w:val="0"/>
              <w:spacing w:line="360" w:lineRule="auto"/>
              <w:rPr>
                <w:del w:id="748" w:author="政豪 劉" w:date="2021-09-26T23:55:00Z"/>
                <w:moveFrom w:id="749" w:author="政豪 劉" w:date="2021-09-26T23:53:00Z"/>
                <w:rFonts w:ascii="Times New Roman" w:eastAsia="標楷體" w:hAnsi="Times New Roman"/>
                <w:color w:val="000000" w:themeColor="text1"/>
                <w:szCs w:val="28"/>
                <w:rPrChange w:id="750" w:author="user" w:date="2021-09-24T14:53:00Z">
                  <w:rPr>
                    <w:del w:id="751" w:author="政豪 劉" w:date="2021-09-26T23:55:00Z"/>
                    <w:moveFrom w:id="752" w:author="政豪 劉" w:date="2021-09-26T23:53:00Z"/>
                    <w:rFonts w:ascii="Times New Roman" w:eastAsia="標楷體" w:hAnsi="Times New Roman"/>
                    <w:color w:val="000000" w:themeColor="text1"/>
                    <w:sz w:val="28"/>
                    <w:szCs w:val="28"/>
                  </w:rPr>
                </w:rPrChange>
              </w:rPr>
              <w:pPrChange w:id="753" w:author="user" w:date="2021-09-24T14:53:00Z">
                <w:pPr>
                  <w:spacing w:line="360" w:lineRule="auto"/>
                  <w:jc w:val="both"/>
                </w:pPr>
              </w:pPrChange>
            </w:pPr>
            <w:moveFrom w:id="754" w:author="政豪 劉" w:date="2021-09-26T23:53:00Z">
              <w:del w:id="755" w:author="政豪 劉" w:date="2021-09-26T23:55:00Z">
                <w:r w:rsidRPr="000B5889" w:rsidDel="00F453A3">
                  <w:rPr>
                    <w:rFonts w:ascii="Times New Roman" w:eastAsia="標楷體" w:hAnsi="Times New Roman" w:hint="eastAsia"/>
                    <w:color w:val="000000" w:themeColor="text1"/>
                    <w:szCs w:val="28"/>
                    <w:rPrChange w:id="756" w:author="user" w:date="2021-09-24T14:53:00Z">
                      <w:rPr>
                        <w:rFonts w:ascii="Times New Roman" w:eastAsia="標楷體" w:hAnsi="Times New Roman" w:hint="eastAsia"/>
                        <w:color w:val="000000" w:themeColor="text1"/>
                        <w:sz w:val="28"/>
                        <w:szCs w:val="28"/>
                      </w:rPr>
                    </w:rPrChange>
                  </w:rPr>
                  <w:delText>認識顏色與形狀。</w:delText>
                </w:r>
              </w:del>
            </w:moveFrom>
          </w:p>
        </w:tc>
      </w:tr>
      <w:tr w:rsidR="00466F52" w:rsidRPr="000B5889" w:rsidDel="00F453A3" w14:paraId="6401AAD6" w14:textId="766D9A7D" w:rsidTr="000B5889">
        <w:trPr>
          <w:del w:id="757" w:author="政豪 劉" w:date="2021-09-26T23:55:00Z"/>
        </w:trPr>
        <w:tc>
          <w:tcPr>
            <w:tcW w:w="2763" w:type="dxa"/>
            <w:vMerge w:val="restart"/>
            <w:tcBorders>
              <w:top w:val="single" w:sz="4" w:space="0" w:color="7F7F7F" w:themeColor="text1" w:themeTint="80"/>
            </w:tcBorders>
            <w:tcPrChange w:id="758" w:author="user" w:date="2021-09-24T14:53:00Z">
              <w:tcPr>
                <w:tcW w:w="2763" w:type="dxa"/>
                <w:vMerge w:val="restart"/>
                <w:tcBorders>
                  <w:top w:val="single" w:sz="4" w:space="0" w:color="7F7F7F" w:themeColor="text1" w:themeTint="80"/>
                </w:tcBorders>
              </w:tcPr>
            </w:tcPrChange>
          </w:tcPr>
          <w:p w14:paraId="7B202599" w14:textId="7F4710BE" w:rsidR="00466F52" w:rsidRPr="000B5889" w:rsidDel="00F453A3" w:rsidRDefault="00466F52">
            <w:pPr>
              <w:adjustRightInd w:val="0"/>
              <w:snapToGrid w:val="0"/>
              <w:spacing w:line="360" w:lineRule="auto"/>
              <w:rPr>
                <w:del w:id="759" w:author="政豪 劉" w:date="2021-09-26T23:55:00Z"/>
                <w:moveFrom w:id="760" w:author="政豪 劉" w:date="2021-09-26T23:53:00Z"/>
                <w:rFonts w:ascii="Times New Roman" w:eastAsia="標楷體" w:hAnsi="Times New Roman"/>
                <w:bCs/>
                <w:color w:val="000000" w:themeColor="text1"/>
                <w:szCs w:val="28"/>
                <w:rPrChange w:id="761" w:author="user" w:date="2021-09-24T14:53:00Z">
                  <w:rPr>
                    <w:del w:id="762" w:author="政豪 劉" w:date="2021-09-26T23:55:00Z"/>
                    <w:moveFrom w:id="763" w:author="政豪 劉" w:date="2021-09-26T23:53:00Z"/>
                    <w:rFonts w:ascii="Times New Roman" w:eastAsia="標楷體" w:hAnsi="Times New Roman"/>
                    <w:bCs/>
                    <w:color w:val="000000" w:themeColor="text1"/>
                    <w:sz w:val="28"/>
                    <w:szCs w:val="28"/>
                  </w:rPr>
                </w:rPrChange>
              </w:rPr>
              <w:pPrChange w:id="764" w:author="user" w:date="2021-09-24T14:53:00Z">
                <w:pPr>
                  <w:spacing w:line="360" w:lineRule="auto"/>
                </w:pPr>
              </w:pPrChange>
            </w:pPr>
            <w:moveFrom w:id="765" w:author="政豪 劉" w:date="2021-09-26T23:53:00Z">
              <w:del w:id="766" w:author="政豪 劉" w:date="2021-09-26T23:55:00Z">
                <w:r w:rsidRPr="000B5889" w:rsidDel="00F453A3">
                  <w:rPr>
                    <w:rFonts w:ascii="Times New Roman" w:eastAsia="標楷體" w:hAnsi="Times New Roman" w:hint="eastAsia"/>
                    <w:color w:val="000000" w:themeColor="text1"/>
                    <w:szCs w:val="28"/>
                    <w:rPrChange w:id="767" w:author="user" w:date="2021-09-24T14:53:00Z">
                      <w:rPr>
                        <w:rFonts w:ascii="Times New Roman" w:eastAsia="標楷體" w:hAnsi="Times New Roman" w:hint="eastAsia"/>
                        <w:b/>
                        <w:color w:val="000000" w:themeColor="text1"/>
                        <w:sz w:val="28"/>
                        <w:szCs w:val="28"/>
                      </w:rPr>
                    </w:rPrChange>
                  </w:rPr>
                  <w:delText>遊戲特性（</w:delText>
                </w:r>
                <w:r w:rsidRPr="000B5889" w:rsidDel="00F453A3">
                  <w:rPr>
                    <w:rFonts w:ascii="Times New Roman" w:eastAsia="標楷體" w:hAnsi="Times New Roman" w:cs="Times New Roman"/>
                    <w:szCs w:val="28"/>
                    <w:rPrChange w:id="768" w:author="user" w:date="2021-09-24T14:53:00Z">
                      <w:rPr>
                        <w:rFonts w:ascii="Times New Roman" w:eastAsia="標楷體" w:hAnsi="Times New Roman" w:cs="Times New Roman"/>
                        <w:b/>
                        <w:sz w:val="28"/>
                        <w:szCs w:val="28"/>
                      </w:rPr>
                    </w:rPrChange>
                  </w:rPr>
                  <w:delText>Input</w:delText>
                </w:r>
                <w:r w:rsidRPr="000B5889" w:rsidDel="00F453A3">
                  <w:rPr>
                    <w:rFonts w:ascii="Times New Roman" w:eastAsia="標楷體" w:hAnsi="Times New Roman" w:hint="eastAsia"/>
                    <w:color w:val="000000" w:themeColor="text1"/>
                    <w:szCs w:val="28"/>
                    <w:rPrChange w:id="769" w:author="user" w:date="2021-09-24T14:53:00Z">
                      <w:rPr>
                        <w:rFonts w:ascii="Times New Roman" w:eastAsia="標楷體" w:hAnsi="Times New Roman" w:hint="eastAsia"/>
                        <w:b/>
                        <w:color w:val="000000" w:themeColor="text1"/>
                        <w:sz w:val="28"/>
                        <w:szCs w:val="28"/>
                      </w:rPr>
                    </w:rPrChange>
                  </w:rPr>
                  <w:delText>）</w:delText>
                </w:r>
              </w:del>
            </w:moveFrom>
          </w:p>
          <w:p w14:paraId="1B4F624F" w14:textId="6F87AE3E" w:rsidR="00466F52" w:rsidRPr="000B5889" w:rsidDel="00F453A3" w:rsidRDefault="00466F52">
            <w:pPr>
              <w:adjustRightInd w:val="0"/>
              <w:snapToGrid w:val="0"/>
              <w:spacing w:line="360" w:lineRule="auto"/>
              <w:rPr>
                <w:del w:id="770" w:author="政豪 劉" w:date="2021-09-26T23:55:00Z"/>
                <w:moveFrom w:id="771" w:author="政豪 劉" w:date="2021-09-26T23:53:00Z"/>
                <w:rFonts w:ascii="Times New Roman" w:eastAsia="標楷體" w:hAnsi="Times New Roman"/>
                <w:color w:val="000000" w:themeColor="text1"/>
                <w:szCs w:val="28"/>
                <w:rPrChange w:id="772" w:author="user" w:date="2021-09-24T14:53:00Z">
                  <w:rPr>
                    <w:del w:id="773" w:author="政豪 劉" w:date="2021-09-26T23:55:00Z"/>
                    <w:moveFrom w:id="774" w:author="政豪 劉" w:date="2021-09-26T23:53:00Z"/>
                    <w:rFonts w:ascii="Times New Roman" w:eastAsia="標楷體" w:hAnsi="Times New Roman"/>
                    <w:b/>
                    <w:color w:val="000000" w:themeColor="text1"/>
                    <w:sz w:val="28"/>
                    <w:szCs w:val="28"/>
                  </w:rPr>
                </w:rPrChange>
              </w:rPr>
              <w:pPrChange w:id="775" w:author="user" w:date="2021-09-24T14:53:00Z">
                <w:pPr>
                  <w:spacing w:line="360" w:lineRule="auto"/>
                </w:pPr>
              </w:pPrChange>
            </w:pPr>
            <w:moveFrom w:id="776" w:author="政豪 劉" w:date="2021-09-26T23:53:00Z">
              <w:del w:id="777" w:author="政豪 劉" w:date="2021-09-26T23:55:00Z">
                <w:r w:rsidRPr="000B5889" w:rsidDel="00F453A3">
                  <w:rPr>
                    <w:rFonts w:ascii="Times New Roman" w:eastAsia="標楷體" w:hAnsi="Times New Roman" w:hint="eastAsia"/>
                    <w:color w:val="000000" w:themeColor="text1"/>
                    <w:szCs w:val="28"/>
                    <w:rPrChange w:id="778" w:author="user" w:date="2021-09-24T14:53:00Z">
                      <w:rPr>
                        <w:rFonts w:ascii="Times New Roman" w:eastAsia="標楷體" w:hAnsi="Times New Roman" w:hint="eastAsia"/>
                        <w:b/>
                        <w:color w:val="000000" w:themeColor="text1"/>
                        <w:sz w:val="28"/>
                        <w:szCs w:val="28"/>
                      </w:rPr>
                    </w:rPrChange>
                  </w:rPr>
                  <w:delText>（</w:delText>
                </w:r>
                <w:r w:rsidRPr="000B5889" w:rsidDel="00F453A3">
                  <w:rPr>
                    <w:rFonts w:ascii="Times New Roman" w:eastAsia="標楷體" w:hAnsi="Times New Roman" w:cs="Times New Roman"/>
                    <w:color w:val="000000" w:themeColor="text1"/>
                    <w:szCs w:val="28"/>
                    <w:rPrChange w:id="779" w:author="user" w:date="2021-09-24T14:53:00Z">
                      <w:rPr>
                        <w:rFonts w:ascii="Times New Roman" w:eastAsia="標楷體" w:hAnsi="Times New Roman" w:cs="Times New Roman"/>
                        <w:b/>
                        <w:color w:val="000000" w:themeColor="text1"/>
                        <w:sz w:val="28"/>
                        <w:szCs w:val="28"/>
                      </w:rPr>
                    </w:rPrChange>
                  </w:rPr>
                  <w:delText>Game Characteristics</w:delText>
                </w:r>
                <w:r w:rsidRPr="000B5889" w:rsidDel="00F453A3">
                  <w:rPr>
                    <w:rFonts w:ascii="Times New Roman" w:eastAsia="標楷體" w:hAnsi="Times New Roman" w:hint="eastAsia"/>
                    <w:color w:val="000000" w:themeColor="text1"/>
                    <w:szCs w:val="28"/>
                    <w:rPrChange w:id="780" w:author="user" w:date="2021-09-24T14:53:00Z">
                      <w:rPr>
                        <w:rFonts w:ascii="Times New Roman" w:eastAsia="標楷體" w:hAnsi="Times New Roman" w:hint="eastAsia"/>
                        <w:b/>
                        <w:color w:val="000000" w:themeColor="text1"/>
                        <w:sz w:val="28"/>
                        <w:szCs w:val="28"/>
                      </w:rPr>
                    </w:rPrChange>
                  </w:rPr>
                  <w:delText>）</w:delText>
                </w:r>
              </w:del>
            </w:moveFrom>
          </w:p>
        </w:tc>
        <w:tc>
          <w:tcPr>
            <w:tcW w:w="2907" w:type="dxa"/>
            <w:tcBorders>
              <w:top w:val="single" w:sz="4" w:space="0" w:color="7F7F7F" w:themeColor="text1" w:themeTint="80"/>
              <w:bottom w:val="single" w:sz="8" w:space="0" w:color="7F7F7F" w:themeColor="text1" w:themeTint="80"/>
            </w:tcBorders>
            <w:tcPrChange w:id="781" w:author="user" w:date="2021-09-24T14:53:00Z">
              <w:tcPr>
                <w:tcW w:w="2624" w:type="dxa"/>
                <w:tcBorders>
                  <w:top w:val="single" w:sz="4" w:space="0" w:color="7F7F7F" w:themeColor="text1" w:themeTint="80"/>
                  <w:bottom w:val="single" w:sz="8" w:space="0" w:color="7F7F7F" w:themeColor="text1" w:themeTint="80"/>
                </w:tcBorders>
              </w:tcPr>
            </w:tcPrChange>
          </w:tcPr>
          <w:p w14:paraId="4F7B30C3" w14:textId="4BDD03B3" w:rsidR="00466F52" w:rsidRPr="000B5889" w:rsidDel="00F453A3" w:rsidRDefault="00466F52">
            <w:pPr>
              <w:adjustRightInd w:val="0"/>
              <w:snapToGrid w:val="0"/>
              <w:spacing w:line="360" w:lineRule="auto"/>
              <w:rPr>
                <w:del w:id="782" w:author="政豪 劉" w:date="2021-09-26T23:55:00Z"/>
                <w:moveFrom w:id="783" w:author="政豪 劉" w:date="2021-09-26T23:53:00Z"/>
                <w:rFonts w:ascii="Times New Roman" w:eastAsia="標楷體" w:hAnsi="Times New Roman"/>
                <w:color w:val="000000" w:themeColor="text1"/>
                <w:szCs w:val="28"/>
                <w:rPrChange w:id="784" w:author="user" w:date="2021-09-24T14:53:00Z">
                  <w:rPr>
                    <w:del w:id="785" w:author="政豪 劉" w:date="2021-09-26T23:55:00Z"/>
                    <w:moveFrom w:id="786" w:author="政豪 劉" w:date="2021-09-26T23:53:00Z"/>
                    <w:rFonts w:ascii="Times New Roman" w:eastAsia="標楷體" w:hAnsi="Times New Roman"/>
                    <w:color w:val="000000" w:themeColor="text1"/>
                    <w:sz w:val="28"/>
                    <w:szCs w:val="28"/>
                  </w:rPr>
                </w:rPrChange>
              </w:rPr>
              <w:pPrChange w:id="787" w:author="user" w:date="2021-09-24T14:53:00Z">
                <w:pPr>
                  <w:spacing w:line="360" w:lineRule="auto"/>
                </w:pPr>
              </w:pPrChange>
            </w:pPr>
            <w:moveFrom w:id="788" w:author="政豪 劉" w:date="2021-09-26T23:53:00Z">
              <w:del w:id="789" w:author="政豪 劉" w:date="2021-09-26T23:55:00Z">
                <w:r w:rsidRPr="000B5889" w:rsidDel="00F453A3">
                  <w:rPr>
                    <w:rFonts w:ascii="Times New Roman" w:eastAsia="標楷體" w:hAnsi="Times New Roman" w:hint="eastAsia"/>
                    <w:color w:val="000000" w:themeColor="text1"/>
                    <w:szCs w:val="28"/>
                    <w:rPrChange w:id="790" w:author="user" w:date="2021-09-24T14:53:00Z">
                      <w:rPr>
                        <w:rFonts w:ascii="Times New Roman" w:eastAsia="標楷體" w:hAnsi="Times New Roman" w:hint="eastAsia"/>
                        <w:color w:val="000000" w:themeColor="text1"/>
                        <w:sz w:val="28"/>
                        <w:szCs w:val="28"/>
                      </w:rPr>
                    </w:rPrChange>
                  </w:rPr>
                  <w:delText>挑戰性</w:delText>
                </w:r>
              </w:del>
            </w:moveFrom>
          </w:p>
        </w:tc>
        <w:tc>
          <w:tcPr>
            <w:tcW w:w="2620" w:type="dxa"/>
            <w:tcBorders>
              <w:top w:val="single" w:sz="4" w:space="0" w:color="7F7F7F" w:themeColor="text1" w:themeTint="80"/>
              <w:bottom w:val="single" w:sz="8" w:space="0" w:color="7F7F7F" w:themeColor="text1" w:themeTint="80"/>
            </w:tcBorders>
            <w:tcPrChange w:id="791" w:author="user" w:date="2021-09-24T14:53:00Z">
              <w:tcPr>
                <w:tcW w:w="2903" w:type="dxa"/>
                <w:tcBorders>
                  <w:top w:val="single" w:sz="4" w:space="0" w:color="7F7F7F" w:themeColor="text1" w:themeTint="80"/>
                  <w:bottom w:val="single" w:sz="8" w:space="0" w:color="7F7F7F" w:themeColor="text1" w:themeTint="80"/>
                </w:tcBorders>
              </w:tcPr>
            </w:tcPrChange>
          </w:tcPr>
          <w:p w14:paraId="440A8E4B" w14:textId="55AA0423" w:rsidR="00466F52" w:rsidRPr="000B5889" w:rsidDel="00F453A3" w:rsidRDefault="00466F52">
            <w:pPr>
              <w:adjustRightInd w:val="0"/>
              <w:snapToGrid w:val="0"/>
              <w:spacing w:line="360" w:lineRule="auto"/>
              <w:rPr>
                <w:del w:id="792" w:author="政豪 劉" w:date="2021-09-26T23:55:00Z"/>
                <w:moveFrom w:id="793" w:author="政豪 劉" w:date="2021-09-26T23:53:00Z"/>
                <w:rFonts w:ascii="Times New Roman" w:eastAsia="標楷體" w:hAnsi="Times New Roman"/>
                <w:color w:val="000000" w:themeColor="text1"/>
                <w:szCs w:val="28"/>
                <w:rPrChange w:id="794" w:author="user" w:date="2021-09-24T14:53:00Z">
                  <w:rPr>
                    <w:del w:id="795" w:author="政豪 劉" w:date="2021-09-26T23:55:00Z"/>
                    <w:moveFrom w:id="796" w:author="政豪 劉" w:date="2021-09-26T23:53:00Z"/>
                    <w:rFonts w:ascii="Times New Roman" w:eastAsia="標楷體" w:hAnsi="Times New Roman"/>
                    <w:color w:val="000000" w:themeColor="text1"/>
                    <w:sz w:val="28"/>
                    <w:szCs w:val="28"/>
                  </w:rPr>
                </w:rPrChange>
              </w:rPr>
              <w:pPrChange w:id="797" w:author="user" w:date="2021-09-24T14:53:00Z">
                <w:pPr>
                  <w:spacing w:line="360" w:lineRule="auto"/>
                  <w:jc w:val="both"/>
                </w:pPr>
              </w:pPrChange>
            </w:pPr>
            <w:moveFrom w:id="798" w:author="政豪 劉" w:date="2021-09-26T23:53:00Z">
              <w:del w:id="799" w:author="政豪 劉" w:date="2021-09-26T23:55:00Z">
                <w:r w:rsidRPr="000B5889" w:rsidDel="00F453A3">
                  <w:rPr>
                    <w:rFonts w:ascii="Times New Roman" w:eastAsia="標楷體" w:hAnsi="Times New Roman" w:hint="eastAsia"/>
                    <w:color w:val="000000" w:themeColor="text1"/>
                    <w:szCs w:val="28"/>
                    <w:rPrChange w:id="800" w:author="user" w:date="2021-09-24T14:53:00Z">
                      <w:rPr>
                        <w:rFonts w:ascii="Times New Roman" w:eastAsia="標楷體" w:hAnsi="Times New Roman" w:hint="eastAsia"/>
                        <w:color w:val="000000" w:themeColor="text1"/>
                        <w:sz w:val="28"/>
                        <w:szCs w:val="28"/>
                      </w:rPr>
                    </w:rPrChange>
                  </w:rPr>
                  <w:delText>遊戲每道關卡有三個門檻，需達到最低門檻才可過關。</w:delText>
                </w:r>
              </w:del>
            </w:moveFrom>
          </w:p>
        </w:tc>
      </w:tr>
      <w:tr w:rsidR="00466F52" w:rsidRPr="000B5889" w:rsidDel="00F453A3" w14:paraId="693D3A96" w14:textId="361F92A0" w:rsidTr="000B5889">
        <w:trPr>
          <w:del w:id="801" w:author="政豪 劉" w:date="2021-09-26T23:55:00Z"/>
        </w:trPr>
        <w:tc>
          <w:tcPr>
            <w:tcW w:w="2763" w:type="dxa"/>
            <w:vMerge/>
            <w:tcBorders>
              <w:bottom w:val="nil"/>
            </w:tcBorders>
            <w:tcPrChange w:id="802" w:author="user" w:date="2021-09-24T14:53:00Z">
              <w:tcPr>
                <w:tcW w:w="2763" w:type="dxa"/>
                <w:vMerge/>
                <w:tcBorders>
                  <w:bottom w:val="nil"/>
                </w:tcBorders>
              </w:tcPr>
            </w:tcPrChange>
          </w:tcPr>
          <w:p w14:paraId="2F03BA8C" w14:textId="65CC9D34" w:rsidR="00466F52" w:rsidRPr="000B5889" w:rsidDel="00F453A3" w:rsidRDefault="00466F52">
            <w:pPr>
              <w:adjustRightInd w:val="0"/>
              <w:snapToGrid w:val="0"/>
              <w:spacing w:line="360" w:lineRule="auto"/>
              <w:rPr>
                <w:del w:id="803" w:author="政豪 劉" w:date="2021-09-26T23:55:00Z"/>
                <w:moveFrom w:id="804" w:author="政豪 劉" w:date="2021-09-26T23:53:00Z"/>
                <w:rFonts w:ascii="Times New Roman" w:eastAsia="標楷體" w:hAnsi="Times New Roman"/>
                <w:color w:val="000000" w:themeColor="text1"/>
                <w:szCs w:val="28"/>
                <w:rPrChange w:id="805" w:author="user" w:date="2021-09-24T14:53:00Z">
                  <w:rPr>
                    <w:del w:id="806" w:author="政豪 劉" w:date="2021-09-26T23:55:00Z"/>
                    <w:moveFrom w:id="807" w:author="政豪 劉" w:date="2021-09-26T23:53:00Z"/>
                    <w:rFonts w:ascii="Times New Roman" w:eastAsia="標楷體" w:hAnsi="Times New Roman"/>
                    <w:b/>
                    <w:color w:val="000000" w:themeColor="text1"/>
                    <w:sz w:val="28"/>
                    <w:szCs w:val="28"/>
                  </w:rPr>
                </w:rPrChange>
              </w:rPr>
              <w:pPrChange w:id="808" w:author="user" w:date="2021-09-24T14:53:00Z">
                <w:pPr>
                  <w:spacing w:line="360" w:lineRule="auto"/>
                </w:pPr>
              </w:pPrChange>
            </w:pPr>
          </w:p>
        </w:tc>
        <w:tc>
          <w:tcPr>
            <w:tcW w:w="2907" w:type="dxa"/>
            <w:tcBorders>
              <w:top w:val="single" w:sz="8" w:space="0" w:color="7F7F7F" w:themeColor="text1" w:themeTint="80"/>
              <w:bottom w:val="single" w:sz="8" w:space="0" w:color="7F7F7F" w:themeColor="text1" w:themeTint="80"/>
            </w:tcBorders>
            <w:tcPrChange w:id="809" w:author="user" w:date="2021-09-24T14:53:00Z">
              <w:tcPr>
                <w:tcW w:w="2624" w:type="dxa"/>
                <w:tcBorders>
                  <w:top w:val="single" w:sz="8" w:space="0" w:color="7F7F7F" w:themeColor="text1" w:themeTint="80"/>
                  <w:bottom w:val="single" w:sz="8" w:space="0" w:color="7F7F7F" w:themeColor="text1" w:themeTint="80"/>
                </w:tcBorders>
              </w:tcPr>
            </w:tcPrChange>
          </w:tcPr>
          <w:p w14:paraId="3D18486E" w14:textId="229C3017" w:rsidR="00466F52" w:rsidRPr="000B5889" w:rsidDel="00F453A3" w:rsidRDefault="00466F52">
            <w:pPr>
              <w:adjustRightInd w:val="0"/>
              <w:snapToGrid w:val="0"/>
              <w:spacing w:line="360" w:lineRule="auto"/>
              <w:rPr>
                <w:del w:id="810" w:author="政豪 劉" w:date="2021-09-26T23:55:00Z"/>
                <w:moveFrom w:id="811" w:author="政豪 劉" w:date="2021-09-26T23:53:00Z"/>
                <w:rFonts w:ascii="Times New Roman" w:eastAsia="標楷體" w:hAnsi="Times New Roman"/>
                <w:color w:val="000000" w:themeColor="text1"/>
                <w:szCs w:val="28"/>
                <w:rPrChange w:id="812" w:author="user" w:date="2021-09-24T14:53:00Z">
                  <w:rPr>
                    <w:del w:id="813" w:author="政豪 劉" w:date="2021-09-26T23:55:00Z"/>
                    <w:moveFrom w:id="814" w:author="政豪 劉" w:date="2021-09-26T23:53:00Z"/>
                    <w:rFonts w:ascii="Times New Roman" w:eastAsia="標楷體" w:hAnsi="Times New Roman"/>
                    <w:color w:val="000000" w:themeColor="text1"/>
                    <w:sz w:val="28"/>
                    <w:szCs w:val="28"/>
                  </w:rPr>
                </w:rPrChange>
              </w:rPr>
              <w:pPrChange w:id="815" w:author="user" w:date="2021-09-24T14:53:00Z">
                <w:pPr>
                  <w:spacing w:line="360" w:lineRule="auto"/>
                </w:pPr>
              </w:pPrChange>
            </w:pPr>
            <w:moveFrom w:id="816" w:author="政豪 劉" w:date="2021-09-26T23:53:00Z">
              <w:del w:id="817" w:author="政豪 劉" w:date="2021-09-26T23:55:00Z">
                <w:r w:rsidRPr="000B5889" w:rsidDel="00F453A3">
                  <w:rPr>
                    <w:rFonts w:ascii="Times New Roman" w:eastAsia="標楷體" w:hAnsi="Times New Roman" w:hint="eastAsia"/>
                    <w:color w:val="000000" w:themeColor="text1"/>
                    <w:szCs w:val="28"/>
                    <w:rPrChange w:id="818" w:author="user" w:date="2021-09-24T14:53:00Z">
                      <w:rPr>
                        <w:rFonts w:ascii="Times New Roman" w:eastAsia="標楷體" w:hAnsi="Times New Roman" w:hint="eastAsia"/>
                        <w:color w:val="000000" w:themeColor="text1"/>
                        <w:sz w:val="28"/>
                        <w:szCs w:val="28"/>
                      </w:rPr>
                    </w:rPrChange>
                  </w:rPr>
                  <w:delText>目標性</w:delText>
                </w:r>
              </w:del>
            </w:moveFrom>
          </w:p>
        </w:tc>
        <w:tc>
          <w:tcPr>
            <w:tcW w:w="2620" w:type="dxa"/>
            <w:tcBorders>
              <w:top w:val="single" w:sz="8" w:space="0" w:color="7F7F7F" w:themeColor="text1" w:themeTint="80"/>
              <w:bottom w:val="single" w:sz="8" w:space="0" w:color="7F7F7F" w:themeColor="text1" w:themeTint="80"/>
            </w:tcBorders>
            <w:tcPrChange w:id="819" w:author="user" w:date="2021-09-24T14:53:00Z">
              <w:tcPr>
                <w:tcW w:w="2903" w:type="dxa"/>
                <w:tcBorders>
                  <w:top w:val="single" w:sz="8" w:space="0" w:color="7F7F7F" w:themeColor="text1" w:themeTint="80"/>
                  <w:bottom w:val="single" w:sz="8" w:space="0" w:color="7F7F7F" w:themeColor="text1" w:themeTint="80"/>
                </w:tcBorders>
              </w:tcPr>
            </w:tcPrChange>
          </w:tcPr>
          <w:p w14:paraId="679F66F2" w14:textId="24D5B8CF" w:rsidR="00466F52" w:rsidRPr="000B5889" w:rsidDel="00F453A3" w:rsidRDefault="00466F52">
            <w:pPr>
              <w:adjustRightInd w:val="0"/>
              <w:snapToGrid w:val="0"/>
              <w:spacing w:line="360" w:lineRule="auto"/>
              <w:rPr>
                <w:del w:id="820" w:author="政豪 劉" w:date="2021-09-26T23:55:00Z"/>
                <w:moveFrom w:id="821" w:author="政豪 劉" w:date="2021-09-26T23:53:00Z"/>
                <w:rFonts w:ascii="Times New Roman" w:eastAsia="標楷體" w:hAnsi="Times New Roman"/>
                <w:color w:val="000000" w:themeColor="text1"/>
                <w:szCs w:val="28"/>
                <w:rPrChange w:id="822" w:author="user" w:date="2021-09-24T14:53:00Z">
                  <w:rPr>
                    <w:del w:id="823" w:author="政豪 劉" w:date="2021-09-26T23:55:00Z"/>
                    <w:moveFrom w:id="824" w:author="政豪 劉" w:date="2021-09-26T23:53:00Z"/>
                    <w:rFonts w:ascii="Times New Roman" w:eastAsia="標楷體" w:hAnsi="Times New Roman"/>
                    <w:color w:val="000000" w:themeColor="text1"/>
                    <w:sz w:val="28"/>
                    <w:szCs w:val="28"/>
                  </w:rPr>
                </w:rPrChange>
              </w:rPr>
              <w:pPrChange w:id="825" w:author="user" w:date="2021-09-24T14:53:00Z">
                <w:pPr>
                  <w:spacing w:line="360" w:lineRule="auto"/>
                  <w:jc w:val="both"/>
                </w:pPr>
              </w:pPrChange>
            </w:pPr>
            <w:moveFrom w:id="826" w:author="政豪 劉" w:date="2021-09-26T23:53:00Z">
              <w:del w:id="827" w:author="政豪 劉" w:date="2021-09-26T23:55:00Z">
                <w:r w:rsidRPr="000B5889" w:rsidDel="00F453A3">
                  <w:rPr>
                    <w:rFonts w:ascii="Times New Roman" w:eastAsia="標楷體" w:hAnsi="Times New Roman" w:hint="eastAsia"/>
                    <w:color w:val="000000" w:themeColor="text1"/>
                    <w:szCs w:val="28"/>
                    <w:rPrChange w:id="828" w:author="user" w:date="2021-09-24T14:53:00Z">
                      <w:rPr>
                        <w:rFonts w:ascii="Times New Roman" w:eastAsia="標楷體" w:hAnsi="Times New Roman" w:hint="eastAsia"/>
                        <w:color w:val="000000" w:themeColor="text1"/>
                        <w:sz w:val="28"/>
                        <w:szCs w:val="28"/>
                      </w:rPr>
                    </w:rPrChange>
                  </w:rPr>
                  <w:delText>遊戲中回答題目需做出指定動作。</w:delText>
                </w:r>
              </w:del>
            </w:moveFrom>
          </w:p>
        </w:tc>
      </w:tr>
      <w:tr w:rsidR="00466F52" w:rsidRPr="000B5889" w:rsidDel="00F453A3" w14:paraId="38E92132" w14:textId="5DE88FE0" w:rsidTr="000B5889">
        <w:trPr>
          <w:del w:id="829" w:author="政豪 劉" w:date="2021-09-26T23:55:00Z"/>
        </w:trPr>
        <w:tc>
          <w:tcPr>
            <w:tcW w:w="2763" w:type="dxa"/>
            <w:tcBorders>
              <w:top w:val="nil"/>
              <w:bottom w:val="nil"/>
            </w:tcBorders>
            <w:tcPrChange w:id="830" w:author="user" w:date="2021-09-24T14:53:00Z">
              <w:tcPr>
                <w:tcW w:w="2763" w:type="dxa"/>
                <w:tcBorders>
                  <w:top w:val="nil"/>
                  <w:bottom w:val="nil"/>
                </w:tcBorders>
              </w:tcPr>
            </w:tcPrChange>
          </w:tcPr>
          <w:p w14:paraId="6CFD832D" w14:textId="7448CB27" w:rsidR="00466F52" w:rsidRPr="000B5889" w:rsidDel="00F453A3" w:rsidRDefault="00466F52">
            <w:pPr>
              <w:adjustRightInd w:val="0"/>
              <w:snapToGrid w:val="0"/>
              <w:spacing w:line="360" w:lineRule="auto"/>
              <w:rPr>
                <w:del w:id="831" w:author="政豪 劉" w:date="2021-09-26T23:55:00Z"/>
                <w:moveFrom w:id="832" w:author="政豪 劉" w:date="2021-09-26T23:53:00Z"/>
                <w:rFonts w:ascii="Times New Roman" w:eastAsia="標楷體" w:hAnsi="Times New Roman"/>
                <w:color w:val="000000" w:themeColor="text1"/>
                <w:szCs w:val="28"/>
                <w:rPrChange w:id="833" w:author="user" w:date="2021-09-24T14:53:00Z">
                  <w:rPr>
                    <w:del w:id="834" w:author="政豪 劉" w:date="2021-09-26T23:55:00Z"/>
                    <w:moveFrom w:id="835" w:author="政豪 劉" w:date="2021-09-26T23:53:00Z"/>
                    <w:rFonts w:ascii="Times New Roman" w:eastAsia="標楷體" w:hAnsi="Times New Roman"/>
                    <w:b/>
                    <w:color w:val="000000" w:themeColor="text1"/>
                    <w:sz w:val="28"/>
                    <w:szCs w:val="28"/>
                  </w:rPr>
                </w:rPrChange>
              </w:rPr>
              <w:pPrChange w:id="836" w:author="user" w:date="2021-09-24T14:53:00Z">
                <w:pPr>
                  <w:spacing w:line="360" w:lineRule="auto"/>
                </w:pPr>
              </w:pPrChange>
            </w:pPr>
          </w:p>
        </w:tc>
        <w:tc>
          <w:tcPr>
            <w:tcW w:w="2907" w:type="dxa"/>
            <w:tcBorders>
              <w:top w:val="single" w:sz="8" w:space="0" w:color="7F7F7F" w:themeColor="text1" w:themeTint="80"/>
              <w:bottom w:val="single" w:sz="8" w:space="0" w:color="7F7F7F" w:themeColor="text1" w:themeTint="80"/>
            </w:tcBorders>
            <w:tcPrChange w:id="837" w:author="user" w:date="2021-09-24T14:53:00Z">
              <w:tcPr>
                <w:tcW w:w="2624" w:type="dxa"/>
                <w:tcBorders>
                  <w:top w:val="single" w:sz="8" w:space="0" w:color="7F7F7F" w:themeColor="text1" w:themeTint="80"/>
                  <w:bottom w:val="single" w:sz="8" w:space="0" w:color="7F7F7F" w:themeColor="text1" w:themeTint="80"/>
                </w:tcBorders>
              </w:tcPr>
            </w:tcPrChange>
          </w:tcPr>
          <w:p w14:paraId="549E4AC2" w14:textId="3E295C54" w:rsidR="00466F52" w:rsidRPr="000B5889" w:rsidDel="00F453A3" w:rsidRDefault="00466F52">
            <w:pPr>
              <w:adjustRightInd w:val="0"/>
              <w:snapToGrid w:val="0"/>
              <w:spacing w:line="360" w:lineRule="auto"/>
              <w:rPr>
                <w:del w:id="838" w:author="政豪 劉" w:date="2021-09-26T23:55:00Z"/>
                <w:moveFrom w:id="839" w:author="政豪 劉" w:date="2021-09-26T23:53:00Z"/>
                <w:rFonts w:ascii="Times New Roman" w:eastAsia="標楷體" w:hAnsi="Times New Roman"/>
                <w:color w:val="000000" w:themeColor="text1"/>
                <w:szCs w:val="28"/>
                <w:rPrChange w:id="840" w:author="user" w:date="2021-09-24T14:53:00Z">
                  <w:rPr>
                    <w:del w:id="841" w:author="政豪 劉" w:date="2021-09-26T23:55:00Z"/>
                    <w:moveFrom w:id="842" w:author="政豪 劉" w:date="2021-09-26T23:53:00Z"/>
                    <w:rFonts w:ascii="Times New Roman" w:eastAsia="標楷體" w:hAnsi="Times New Roman"/>
                    <w:color w:val="000000" w:themeColor="text1"/>
                    <w:sz w:val="28"/>
                    <w:szCs w:val="28"/>
                  </w:rPr>
                </w:rPrChange>
              </w:rPr>
              <w:pPrChange w:id="843" w:author="user" w:date="2021-09-24T14:53:00Z">
                <w:pPr>
                  <w:spacing w:line="360" w:lineRule="auto"/>
                </w:pPr>
              </w:pPrChange>
            </w:pPr>
            <w:moveFrom w:id="844" w:author="政豪 劉" w:date="2021-09-26T23:53:00Z">
              <w:del w:id="845" w:author="政豪 劉" w:date="2021-09-26T23:55:00Z">
                <w:r w:rsidRPr="000B5889" w:rsidDel="00F453A3">
                  <w:rPr>
                    <w:rFonts w:ascii="Times New Roman" w:eastAsia="標楷體" w:hAnsi="Times New Roman" w:hint="eastAsia"/>
                    <w:color w:val="000000" w:themeColor="text1"/>
                    <w:szCs w:val="28"/>
                    <w:rPrChange w:id="846" w:author="user" w:date="2021-09-24T14:53:00Z">
                      <w:rPr>
                        <w:rFonts w:ascii="Times New Roman" w:eastAsia="標楷體" w:hAnsi="Times New Roman" w:hint="eastAsia"/>
                        <w:color w:val="000000" w:themeColor="text1"/>
                        <w:sz w:val="28"/>
                        <w:szCs w:val="28"/>
                      </w:rPr>
                    </w:rPrChange>
                  </w:rPr>
                  <w:delText>娛樂性</w:delText>
                </w:r>
              </w:del>
            </w:moveFrom>
          </w:p>
        </w:tc>
        <w:tc>
          <w:tcPr>
            <w:tcW w:w="2620" w:type="dxa"/>
            <w:tcBorders>
              <w:top w:val="single" w:sz="8" w:space="0" w:color="7F7F7F" w:themeColor="text1" w:themeTint="80"/>
              <w:bottom w:val="single" w:sz="8" w:space="0" w:color="7F7F7F" w:themeColor="text1" w:themeTint="80"/>
            </w:tcBorders>
            <w:tcPrChange w:id="847" w:author="user" w:date="2021-09-24T14:53:00Z">
              <w:tcPr>
                <w:tcW w:w="2903" w:type="dxa"/>
                <w:tcBorders>
                  <w:top w:val="single" w:sz="8" w:space="0" w:color="7F7F7F" w:themeColor="text1" w:themeTint="80"/>
                  <w:bottom w:val="single" w:sz="8" w:space="0" w:color="7F7F7F" w:themeColor="text1" w:themeTint="80"/>
                </w:tcBorders>
              </w:tcPr>
            </w:tcPrChange>
          </w:tcPr>
          <w:p w14:paraId="57A6E697" w14:textId="370535AA" w:rsidR="00466F52" w:rsidRPr="000B5889" w:rsidDel="00F453A3" w:rsidRDefault="00466F52">
            <w:pPr>
              <w:adjustRightInd w:val="0"/>
              <w:snapToGrid w:val="0"/>
              <w:spacing w:line="360" w:lineRule="auto"/>
              <w:rPr>
                <w:del w:id="848" w:author="政豪 劉" w:date="2021-09-26T23:55:00Z"/>
                <w:moveFrom w:id="849" w:author="政豪 劉" w:date="2021-09-26T23:53:00Z"/>
                <w:rFonts w:ascii="Times New Roman" w:eastAsia="標楷體" w:hAnsi="Times New Roman"/>
                <w:color w:val="000000" w:themeColor="text1"/>
                <w:szCs w:val="28"/>
                <w:rPrChange w:id="850" w:author="user" w:date="2021-09-24T14:53:00Z">
                  <w:rPr>
                    <w:del w:id="851" w:author="政豪 劉" w:date="2021-09-26T23:55:00Z"/>
                    <w:moveFrom w:id="852" w:author="政豪 劉" w:date="2021-09-26T23:53:00Z"/>
                    <w:rFonts w:ascii="Times New Roman" w:eastAsia="標楷體" w:hAnsi="Times New Roman"/>
                    <w:color w:val="000000" w:themeColor="text1"/>
                    <w:sz w:val="28"/>
                    <w:szCs w:val="28"/>
                  </w:rPr>
                </w:rPrChange>
              </w:rPr>
              <w:pPrChange w:id="853" w:author="user" w:date="2021-09-24T14:53:00Z">
                <w:pPr>
                  <w:spacing w:line="360" w:lineRule="auto"/>
                  <w:jc w:val="both"/>
                </w:pPr>
              </w:pPrChange>
            </w:pPr>
            <w:moveFrom w:id="854" w:author="政豪 劉" w:date="2021-09-26T23:53:00Z">
              <w:del w:id="855" w:author="政豪 劉" w:date="2021-09-26T23:55:00Z">
                <w:r w:rsidRPr="000B5889" w:rsidDel="00F453A3">
                  <w:rPr>
                    <w:rFonts w:ascii="Times New Roman" w:eastAsia="標楷體" w:hAnsi="Times New Roman" w:hint="eastAsia"/>
                    <w:color w:val="000000" w:themeColor="text1"/>
                    <w:szCs w:val="28"/>
                    <w:rPrChange w:id="856" w:author="user" w:date="2021-09-24T14:53:00Z">
                      <w:rPr>
                        <w:rFonts w:ascii="Times New Roman" w:eastAsia="標楷體" w:hAnsi="Times New Roman" w:hint="eastAsia"/>
                        <w:color w:val="000000" w:themeColor="text1"/>
                        <w:sz w:val="28"/>
                        <w:szCs w:val="28"/>
                      </w:rPr>
                    </w:rPrChange>
                  </w:rPr>
                  <w:delText>遊戲中系統回饋</w:delText>
                </w:r>
                <w:r w:rsidRPr="000B5889" w:rsidDel="00F453A3">
                  <w:rPr>
                    <w:rFonts w:ascii="Times New Roman" w:eastAsia="標楷體" w:hAnsi="Times New Roman"/>
                    <w:color w:val="000000" w:themeColor="text1"/>
                    <w:szCs w:val="28"/>
                    <w:rPrChange w:id="857" w:author="user" w:date="2021-09-24T14:53:00Z">
                      <w:rPr>
                        <w:rFonts w:ascii="Times New Roman" w:eastAsia="標楷體" w:hAnsi="Times New Roman"/>
                        <w:color w:val="000000" w:themeColor="text1"/>
                        <w:sz w:val="28"/>
                        <w:szCs w:val="28"/>
                      </w:rPr>
                    </w:rPrChange>
                  </w:rPr>
                  <w:delText>,</w:delText>
                </w:r>
                <w:r w:rsidRPr="000B5889" w:rsidDel="00F453A3">
                  <w:rPr>
                    <w:rFonts w:ascii="Times New Roman" w:eastAsia="標楷體" w:hAnsi="Times New Roman" w:hint="eastAsia"/>
                    <w:color w:val="000000" w:themeColor="text1"/>
                    <w:szCs w:val="28"/>
                    <w:rPrChange w:id="858" w:author="user" w:date="2021-09-24T14:53:00Z">
                      <w:rPr>
                        <w:rFonts w:ascii="Times New Roman" w:eastAsia="標楷體" w:hAnsi="Times New Roman" w:hint="eastAsia"/>
                        <w:color w:val="000000" w:themeColor="text1"/>
                        <w:sz w:val="28"/>
                        <w:szCs w:val="28"/>
                      </w:rPr>
                    </w:rPrChange>
                  </w:rPr>
                  <w:delText>關卡設計</w:delText>
                </w:r>
                <w:r w:rsidRPr="000B5889" w:rsidDel="00F453A3">
                  <w:rPr>
                    <w:rFonts w:ascii="Times New Roman" w:eastAsia="標楷體" w:hAnsi="Times New Roman"/>
                    <w:color w:val="000000" w:themeColor="text1"/>
                    <w:szCs w:val="28"/>
                    <w:rPrChange w:id="859" w:author="user" w:date="2021-09-24T14:53:00Z">
                      <w:rPr>
                        <w:rFonts w:ascii="Times New Roman" w:eastAsia="標楷體" w:hAnsi="Times New Roman"/>
                        <w:color w:val="000000" w:themeColor="text1"/>
                        <w:sz w:val="28"/>
                        <w:szCs w:val="28"/>
                      </w:rPr>
                    </w:rPrChange>
                  </w:rPr>
                  <w:delText>,</w:delText>
                </w:r>
                <w:r w:rsidRPr="000B5889" w:rsidDel="00F453A3">
                  <w:rPr>
                    <w:rFonts w:ascii="Times New Roman" w:eastAsia="標楷體" w:hAnsi="Times New Roman" w:hint="eastAsia"/>
                    <w:color w:val="000000" w:themeColor="text1"/>
                    <w:szCs w:val="28"/>
                    <w:rPrChange w:id="860" w:author="user" w:date="2021-09-24T14:53:00Z">
                      <w:rPr>
                        <w:rFonts w:ascii="Times New Roman" w:eastAsia="標楷體" w:hAnsi="Times New Roman" w:hint="eastAsia"/>
                        <w:color w:val="000000" w:themeColor="text1"/>
                        <w:sz w:val="28"/>
                        <w:szCs w:val="28"/>
                      </w:rPr>
                    </w:rPrChange>
                  </w:rPr>
                  <w:delText>故事情節。</w:delText>
                </w:r>
              </w:del>
            </w:moveFrom>
          </w:p>
        </w:tc>
      </w:tr>
      <w:tr w:rsidR="00466F52" w:rsidRPr="000B5889" w:rsidDel="00F453A3" w14:paraId="6FC71FAD" w14:textId="2BD05701" w:rsidTr="000B5889">
        <w:trPr>
          <w:del w:id="861" w:author="政豪 劉" w:date="2021-09-26T23:55:00Z"/>
        </w:trPr>
        <w:tc>
          <w:tcPr>
            <w:tcW w:w="2763" w:type="dxa"/>
            <w:tcBorders>
              <w:top w:val="nil"/>
              <w:bottom w:val="nil"/>
            </w:tcBorders>
            <w:tcPrChange w:id="862" w:author="user" w:date="2021-09-24T14:53:00Z">
              <w:tcPr>
                <w:tcW w:w="2763" w:type="dxa"/>
                <w:tcBorders>
                  <w:top w:val="nil"/>
                  <w:bottom w:val="nil"/>
                </w:tcBorders>
              </w:tcPr>
            </w:tcPrChange>
          </w:tcPr>
          <w:p w14:paraId="62AB5C0B" w14:textId="3DE46B67" w:rsidR="00466F52" w:rsidRPr="000B5889" w:rsidDel="00F453A3" w:rsidRDefault="00466F52">
            <w:pPr>
              <w:adjustRightInd w:val="0"/>
              <w:snapToGrid w:val="0"/>
              <w:spacing w:line="360" w:lineRule="auto"/>
              <w:rPr>
                <w:del w:id="863" w:author="政豪 劉" w:date="2021-09-26T23:55:00Z"/>
                <w:moveFrom w:id="864" w:author="政豪 劉" w:date="2021-09-26T23:53:00Z"/>
                <w:rFonts w:ascii="Times New Roman" w:eastAsia="標楷體" w:hAnsi="Times New Roman"/>
                <w:color w:val="000000" w:themeColor="text1"/>
                <w:szCs w:val="28"/>
                <w:rPrChange w:id="865" w:author="user" w:date="2021-09-24T14:53:00Z">
                  <w:rPr>
                    <w:del w:id="866" w:author="政豪 劉" w:date="2021-09-26T23:55:00Z"/>
                    <w:moveFrom w:id="867" w:author="政豪 劉" w:date="2021-09-26T23:53:00Z"/>
                    <w:rFonts w:ascii="Times New Roman" w:eastAsia="標楷體" w:hAnsi="Times New Roman"/>
                    <w:b/>
                    <w:color w:val="000000" w:themeColor="text1"/>
                    <w:sz w:val="28"/>
                    <w:szCs w:val="28"/>
                  </w:rPr>
                </w:rPrChange>
              </w:rPr>
              <w:pPrChange w:id="868" w:author="user" w:date="2021-09-24T14:53:00Z">
                <w:pPr>
                  <w:spacing w:line="360" w:lineRule="auto"/>
                </w:pPr>
              </w:pPrChange>
            </w:pPr>
          </w:p>
        </w:tc>
        <w:tc>
          <w:tcPr>
            <w:tcW w:w="2907" w:type="dxa"/>
            <w:tcBorders>
              <w:top w:val="single" w:sz="8" w:space="0" w:color="7F7F7F" w:themeColor="text1" w:themeTint="80"/>
              <w:bottom w:val="single" w:sz="8" w:space="0" w:color="7F7F7F" w:themeColor="text1" w:themeTint="80"/>
            </w:tcBorders>
            <w:tcPrChange w:id="869" w:author="user" w:date="2021-09-24T14:53:00Z">
              <w:tcPr>
                <w:tcW w:w="2624" w:type="dxa"/>
                <w:tcBorders>
                  <w:top w:val="single" w:sz="8" w:space="0" w:color="7F7F7F" w:themeColor="text1" w:themeTint="80"/>
                  <w:bottom w:val="single" w:sz="8" w:space="0" w:color="7F7F7F" w:themeColor="text1" w:themeTint="80"/>
                </w:tcBorders>
              </w:tcPr>
            </w:tcPrChange>
          </w:tcPr>
          <w:p w14:paraId="62F70CE0" w14:textId="3622EDD1" w:rsidR="00466F52" w:rsidRPr="000B5889" w:rsidDel="00F453A3" w:rsidRDefault="00466F52">
            <w:pPr>
              <w:adjustRightInd w:val="0"/>
              <w:snapToGrid w:val="0"/>
              <w:spacing w:line="360" w:lineRule="auto"/>
              <w:rPr>
                <w:del w:id="870" w:author="政豪 劉" w:date="2021-09-26T23:55:00Z"/>
                <w:moveFrom w:id="871" w:author="政豪 劉" w:date="2021-09-26T23:53:00Z"/>
                <w:rFonts w:ascii="Times New Roman" w:eastAsia="標楷體" w:hAnsi="Times New Roman"/>
                <w:color w:val="000000" w:themeColor="text1"/>
                <w:szCs w:val="28"/>
                <w:rPrChange w:id="872" w:author="user" w:date="2021-09-24T14:53:00Z">
                  <w:rPr>
                    <w:del w:id="873" w:author="政豪 劉" w:date="2021-09-26T23:55:00Z"/>
                    <w:moveFrom w:id="874" w:author="政豪 劉" w:date="2021-09-26T23:53:00Z"/>
                    <w:rFonts w:ascii="Times New Roman" w:eastAsia="標楷體" w:hAnsi="Times New Roman"/>
                    <w:color w:val="000000" w:themeColor="text1"/>
                    <w:sz w:val="28"/>
                    <w:szCs w:val="28"/>
                  </w:rPr>
                </w:rPrChange>
              </w:rPr>
              <w:pPrChange w:id="875" w:author="user" w:date="2021-09-24T14:53:00Z">
                <w:pPr>
                  <w:spacing w:line="360" w:lineRule="auto"/>
                </w:pPr>
              </w:pPrChange>
            </w:pPr>
            <w:moveFrom w:id="876" w:author="政豪 劉" w:date="2021-09-26T23:53:00Z">
              <w:del w:id="877" w:author="政豪 劉" w:date="2021-09-26T23:55:00Z">
                <w:r w:rsidRPr="000B5889" w:rsidDel="00F453A3">
                  <w:rPr>
                    <w:rFonts w:ascii="Times New Roman" w:eastAsia="標楷體" w:hAnsi="Times New Roman" w:hint="eastAsia"/>
                    <w:color w:val="000000" w:themeColor="text1"/>
                    <w:szCs w:val="28"/>
                    <w:rPrChange w:id="878" w:author="user" w:date="2021-09-24T14:53:00Z">
                      <w:rPr>
                        <w:rFonts w:ascii="Times New Roman" w:eastAsia="標楷體" w:hAnsi="Times New Roman" w:hint="eastAsia"/>
                        <w:color w:val="000000" w:themeColor="text1"/>
                        <w:sz w:val="28"/>
                        <w:szCs w:val="28"/>
                      </w:rPr>
                    </w:rPrChange>
                  </w:rPr>
                  <w:delText>遊戲性</w:delText>
                </w:r>
              </w:del>
            </w:moveFrom>
          </w:p>
        </w:tc>
        <w:tc>
          <w:tcPr>
            <w:tcW w:w="2620" w:type="dxa"/>
            <w:tcBorders>
              <w:top w:val="single" w:sz="8" w:space="0" w:color="7F7F7F" w:themeColor="text1" w:themeTint="80"/>
              <w:bottom w:val="single" w:sz="8" w:space="0" w:color="7F7F7F" w:themeColor="text1" w:themeTint="80"/>
            </w:tcBorders>
            <w:tcPrChange w:id="879" w:author="user" w:date="2021-09-24T14:53:00Z">
              <w:tcPr>
                <w:tcW w:w="2903" w:type="dxa"/>
                <w:tcBorders>
                  <w:top w:val="single" w:sz="8" w:space="0" w:color="7F7F7F" w:themeColor="text1" w:themeTint="80"/>
                  <w:bottom w:val="single" w:sz="8" w:space="0" w:color="7F7F7F" w:themeColor="text1" w:themeTint="80"/>
                </w:tcBorders>
              </w:tcPr>
            </w:tcPrChange>
          </w:tcPr>
          <w:p w14:paraId="3AB5E962" w14:textId="13EDFB5A" w:rsidR="00466F52" w:rsidRPr="000B5889" w:rsidDel="00F453A3" w:rsidRDefault="00D663AE">
            <w:pPr>
              <w:adjustRightInd w:val="0"/>
              <w:snapToGrid w:val="0"/>
              <w:spacing w:line="360" w:lineRule="auto"/>
              <w:rPr>
                <w:del w:id="880" w:author="政豪 劉" w:date="2021-09-26T23:55:00Z"/>
                <w:moveFrom w:id="881" w:author="政豪 劉" w:date="2021-09-26T23:53:00Z"/>
                <w:rFonts w:ascii="Times New Roman" w:eastAsia="標楷體" w:hAnsi="Times New Roman"/>
                <w:color w:val="000000" w:themeColor="text1"/>
                <w:szCs w:val="28"/>
                <w:rPrChange w:id="882" w:author="user" w:date="2021-09-24T14:53:00Z">
                  <w:rPr>
                    <w:del w:id="883" w:author="政豪 劉" w:date="2021-09-26T23:55:00Z"/>
                    <w:moveFrom w:id="884" w:author="政豪 劉" w:date="2021-09-26T23:53:00Z"/>
                    <w:rFonts w:ascii="Times New Roman" w:eastAsia="標楷體" w:hAnsi="Times New Roman"/>
                    <w:color w:val="000000" w:themeColor="text1"/>
                    <w:sz w:val="28"/>
                    <w:szCs w:val="28"/>
                  </w:rPr>
                </w:rPrChange>
              </w:rPr>
              <w:pPrChange w:id="885" w:author="user" w:date="2021-09-24T14:53:00Z">
                <w:pPr>
                  <w:spacing w:line="360" w:lineRule="auto"/>
                  <w:jc w:val="both"/>
                </w:pPr>
              </w:pPrChange>
            </w:pPr>
            <w:moveFrom w:id="886" w:author="政豪 劉" w:date="2021-09-26T23:53:00Z">
              <w:del w:id="887" w:author="政豪 劉" w:date="2021-09-26T23:55:00Z">
                <w:r w:rsidRPr="000B5889" w:rsidDel="00F453A3">
                  <w:rPr>
                    <w:rFonts w:ascii="標楷體" w:eastAsia="標楷體" w:hAnsi="標楷體" w:hint="eastAsia"/>
                    <w:szCs w:val="28"/>
                    <w:rPrChange w:id="888" w:author="user" w:date="2021-09-24T14:53:00Z">
                      <w:rPr>
                        <w:rFonts w:ascii="標楷體" w:eastAsia="標楷體" w:hAnsi="標楷體" w:hint="eastAsia"/>
                        <w:sz w:val="28"/>
                        <w:szCs w:val="28"/>
                      </w:rPr>
                    </w:rPrChange>
                  </w:rPr>
                  <w:delText>互動式體感</w:delText>
                </w:r>
                <w:r w:rsidR="00466F52" w:rsidRPr="000B5889" w:rsidDel="00F453A3">
                  <w:rPr>
                    <w:rFonts w:ascii="Times New Roman" w:eastAsia="標楷體" w:hAnsi="Times New Roman" w:hint="eastAsia"/>
                    <w:color w:val="000000" w:themeColor="text1"/>
                    <w:szCs w:val="28"/>
                    <w:rPrChange w:id="889" w:author="user" w:date="2021-09-24T14:53:00Z">
                      <w:rPr>
                        <w:rFonts w:ascii="Times New Roman" w:eastAsia="標楷體" w:hAnsi="Times New Roman" w:hint="eastAsia"/>
                        <w:color w:val="000000" w:themeColor="text1"/>
                        <w:sz w:val="28"/>
                        <w:szCs w:val="28"/>
                      </w:rPr>
                    </w:rPrChange>
                  </w:rPr>
                  <w:delText>遊戲有別於傳統教學，在遊戲中的樂趣及吸引幼兒注意。</w:delText>
                </w:r>
              </w:del>
            </w:moveFrom>
          </w:p>
        </w:tc>
      </w:tr>
      <w:tr w:rsidR="00466F52" w:rsidRPr="000B5889" w:rsidDel="00F453A3" w14:paraId="78C15E26" w14:textId="48CCAC99" w:rsidTr="000B5889">
        <w:trPr>
          <w:del w:id="890" w:author="政豪 劉" w:date="2021-09-26T23:55:00Z"/>
        </w:trPr>
        <w:tc>
          <w:tcPr>
            <w:tcW w:w="2763" w:type="dxa"/>
            <w:tcBorders>
              <w:top w:val="nil"/>
              <w:bottom w:val="single" w:sz="12" w:space="0" w:color="000000" w:themeColor="text1"/>
            </w:tcBorders>
            <w:tcPrChange w:id="891" w:author="user" w:date="2021-09-24T14:53:00Z">
              <w:tcPr>
                <w:tcW w:w="2763" w:type="dxa"/>
                <w:tcBorders>
                  <w:top w:val="nil"/>
                  <w:bottom w:val="single" w:sz="12" w:space="0" w:color="000000" w:themeColor="text1"/>
                </w:tcBorders>
              </w:tcPr>
            </w:tcPrChange>
          </w:tcPr>
          <w:p w14:paraId="45173033" w14:textId="72A69AC0" w:rsidR="00466F52" w:rsidRPr="000B5889" w:rsidDel="00F453A3" w:rsidRDefault="00466F52">
            <w:pPr>
              <w:adjustRightInd w:val="0"/>
              <w:snapToGrid w:val="0"/>
              <w:spacing w:line="360" w:lineRule="auto"/>
              <w:rPr>
                <w:del w:id="892" w:author="政豪 劉" w:date="2021-09-26T23:55:00Z"/>
                <w:moveFrom w:id="893" w:author="政豪 劉" w:date="2021-09-26T23:53:00Z"/>
                <w:rFonts w:ascii="Times New Roman" w:eastAsia="標楷體" w:hAnsi="Times New Roman"/>
                <w:color w:val="000000" w:themeColor="text1"/>
                <w:szCs w:val="28"/>
                <w:rPrChange w:id="894" w:author="user" w:date="2021-09-24T14:53:00Z">
                  <w:rPr>
                    <w:del w:id="895" w:author="政豪 劉" w:date="2021-09-26T23:55:00Z"/>
                    <w:moveFrom w:id="896" w:author="政豪 劉" w:date="2021-09-26T23:53:00Z"/>
                    <w:rFonts w:ascii="Times New Roman" w:eastAsia="標楷體" w:hAnsi="Times New Roman"/>
                    <w:b/>
                    <w:color w:val="000000" w:themeColor="text1"/>
                    <w:sz w:val="28"/>
                    <w:szCs w:val="28"/>
                  </w:rPr>
                </w:rPrChange>
              </w:rPr>
              <w:pPrChange w:id="897" w:author="user" w:date="2021-09-24T14:53:00Z">
                <w:pPr>
                  <w:spacing w:line="360" w:lineRule="auto"/>
                </w:pPr>
              </w:pPrChange>
            </w:pPr>
          </w:p>
        </w:tc>
        <w:tc>
          <w:tcPr>
            <w:tcW w:w="2907" w:type="dxa"/>
            <w:tcBorders>
              <w:top w:val="single" w:sz="8" w:space="0" w:color="7F7F7F" w:themeColor="text1" w:themeTint="80"/>
              <w:bottom w:val="single" w:sz="12" w:space="0" w:color="000000" w:themeColor="text1"/>
            </w:tcBorders>
            <w:tcPrChange w:id="898" w:author="user" w:date="2021-09-24T14:53:00Z">
              <w:tcPr>
                <w:tcW w:w="2624" w:type="dxa"/>
                <w:tcBorders>
                  <w:top w:val="single" w:sz="8" w:space="0" w:color="7F7F7F" w:themeColor="text1" w:themeTint="80"/>
                  <w:bottom w:val="single" w:sz="12" w:space="0" w:color="000000" w:themeColor="text1"/>
                </w:tcBorders>
              </w:tcPr>
            </w:tcPrChange>
          </w:tcPr>
          <w:p w14:paraId="25A0F436" w14:textId="155F515C" w:rsidR="00466F52" w:rsidRPr="000B5889" w:rsidDel="00F453A3" w:rsidRDefault="00466F52">
            <w:pPr>
              <w:adjustRightInd w:val="0"/>
              <w:snapToGrid w:val="0"/>
              <w:spacing w:line="360" w:lineRule="auto"/>
              <w:rPr>
                <w:del w:id="899" w:author="政豪 劉" w:date="2021-09-26T23:55:00Z"/>
                <w:moveFrom w:id="900" w:author="政豪 劉" w:date="2021-09-26T23:53:00Z"/>
                <w:rFonts w:ascii="Times New Roman" w:eastAsia="標楷體" w:hAnsi="Times New Roman"/>
                <w:color w:val="000000" w:themeColor="text1"/>
                <w:szCs w:val="28"/>
                <w:rPrChange w:id="901" w:author="user" w:date="2021-09-24T14:53:00Z">
                  <w:rPr>
                    <w:del w:id="902" w:author="政豪 劉" w:date="2021-09-26T23:55:00Z"/>
                    <w:moveFrom w:id="903" w:author="政豪 劉" w:date="2021-09-26T23:53:00Z"/>
                    <w:rFonts w:ascii="Times New Roman" w:eastAsia="標楷體" w:hAnsi="Times New Roman"/>
                    <w:color w:val="000000" w:themeColor="text1"/>
                    <w:sz w:val="28"/>
                    <w:szCs w:val="28"/>
                  </w:rPr>
                </w:rPrChange>
              </w:rPr>
              <w:pPrChange w:id="904" w:author="user" w:date="2021-09-24T14:53:00Z">
                <w:pPr>
                  <w:spacing w:line="360" w:lineRule="auto"/>
                </w:pPr>
              </w:pPrChange>
            </w:pPr>
            <w:moveFrom w:id="905" w:author="政豪 劉" w:date="2021-09-26T23:53:00Z">
              <w:del w:id="906" w:author="政豪 劉" w:date="2021-09-26T23:55:00Z">
                <w:r w:rsidRPr="000B5889" w:rsidDel="00F453A3">
                  <w:rPr>
                    <w:rFonts w:ascii="Times New Roman" w:eastAsia="標楷體" w:hAnsi="Times New Roman" w:hint="eastAsia"/>
                    <w:color w:val="000000" w:themeColor="text1"/>
                    <w:szCs w:val="28"/>
                    <w:rPrChange w:id="907" w:author="user" w:date="2021-09-24T14:53:00Z">
                      <w:rPr>
                        <w:rFonts w:ascii="Times New Roman" w:eastAsia="標楷體" w:hAnsi="Times New Roman" w:hint="eastAsia"/>
                        <w:color w:val="000000" w:themeColor="text1"/>
                        <w:sz w:val="28"/>
                        <w:szCs w:val="28"/>
                      </w:rPr>
                    </w:rPrChange>
                  </w:rPr>
                  <w:delText>感官刺激</w:delText>
                </w:r>
              </w:del>
            </w:moveFrom>
          </w:p>
        </w:tc>
        <w:tc>
          <w:tcPr>
            <w:tcW w:w="2620" w:type="dxa"/>
            <w:tcBorders>
              <w:top w:val="single" w:sz="8" w:space="0" w:color="7F7F7F" w:themeColor="text1" w:themeTint="80"/>
              <w:bottom w:val="single" w:sz="12" w:space="0" w:color="000000" w:themeColor="text1"/>
            </w:tcBorders>
            <w:tcPrChange w:id="908" w:author="user" w:date="2021-09-24T14:53:00Z">
              <w:tcPr>
                <w:tcW w:w="2903" w:type="dxa"/>
                <w:tcBorders>
                  <w:top w:val="single" w:sz="8" w:space="0" w:color="7F7F7F" w:themeColor="text1" w:themeTint="80"/>
                  <w:bottom w:val="single" w:sz="12" w:space="0" w:color="000000" w:themeColor="text1"/>
                </w:tcBorders>
              </w:tcPr>
            </w:tcPrChange>
          </w:tcPr>
          <w:p w14:paraId="2AC593BC" w14:textId="7B88C3CE" w:rsidR="00466F52" w:rsidRPr="000B5889" w:rsidDel="00F453A3" w:rsidRDefault="00466F52">
            <w:pPr>
              <w:adjustRightInd w:val="0"/>
              <w:snapToGrid w:val="0"/>
              <w:spacing w:line="360" w:lineRule="auto"/>
              <w:rPr>
                <w:del w:id="909" w:author="政豪 劉" w:date="2021-09-26T23:55:00Z"/>
                <w:moveFrom w:id="910" w:author="政豪 劉" w:date="2021-09-26T23:53:00Z"/>
                <w:rFonts w:ascii="Times New Roman" w:eastAsia="標楷體" w:hAnsi="Times New Roman"/>
                <w:color w:val="000000" w:themeColor="text1"/>
                <w:szCs w:val="28"/>
                <w:rPrChange w:id="911" w:author="user" w:date="2021-09-24T14:53:00Z">
                  <w:rPr>
                    <w:del w:id="912" w:author="政豪 劉" w:date="2021-09-26T23:55:00Z"/>
                    <w:moveFrom w:id="913" w:author="政豪 劉" w:date="2021-09-26T23:53:00Z"/>
                    <w:rFonts w:ascii="Times New Roman" w:eastAsia="標楷體" w:hAnsi="Times New Roman"/>
                    <w:color w:val="000000" w:themeColor="text1"/>
                    <w:sz w:val="28"/>
                    <w:szCs w:val="28"/>
                  </w:rPr>
                </w:rPrChange>
              </w:rPr>
              <w:pPrChange w:id="914" w:author="user" w:date="2021-09-24T14:53:00Z">
                <w:pPr>
                  <w:spacing w:line="360" w:lineRule="auto"/>
                  <w:jc w:val="both"/>
                </w:pPr>
              </w:pPrChange>
            </w:pPr>
            <w:moveFrom w:id="915" w:author="政豪 劉" w:date="2021-09-26T23:53:00Z">
              <w:del w:id="916" w:author="政豪 劉" w:date="2021-09-26T23:55:00Z">
                <w:r w:rsidRPr="000B5889" w:rsidDel="00F453A3">
                  <w:rPr>
                    <w:rFonts w:ascii="Times New Roman" w:eastAsia="標楷體" w:hAnsi="Times New Roman" w:hint="eastAsia"/>
                    <w:color w:val="000000" w:themeColor="text1"/>
                    <w:szCs w:val="28"/>
                    <w:rPrChange w:id="917" w:author="user" w:date="2021-09-24T14:53:00Z">
                      <w:rPr>
                        <w:rFonts w:ascii="Times New Roman" w:eastAsia="標楷體" w:hAnsi="Times New Roman" w:hint="eastAsia"/>
                        <w:color w:val="000000" w:themeColor="text1"/>
                        <w:sz w:val="28"/>
                        <w:szCs w:val="28"/>
                      </w:rPr>
                    </w:rPrChange>
                  </w:rPr>
                  <w:delText>體感中的特效與肢體動作增強了學習上的樂趣，能刺激幼兒的感官。</w:delText>
                </w:r>
              </w:del>
            </w:moveFrom>
          </w:p>
        </w:tc>
      </w:tr>
      <w:tr w:rsidR="00466F52" w:rsidRPr="000B5889" w:rsidDel="00F453A3" w14:paraId="3C120D86" w14:textId="10170C1E" w:rsidTr="000B5889">
        <w:trPr>
          <w:del w:id="918" w:author="政豪 劉" w:date="2021-09-26T23:55:00Z"/>
        </w:trPr>
        <w:tc>
          <w:tcPr>
            <w:tcW w:w="2763" w:type="dxa"/>
            <w:tcBorders>
              <w:top w:val="single" w:sz="12" w:space="0" w:color="000000" w:themeColor="text1"/>
            </w:tcBorders>
            <w:tcPrChange w:id="919" w:author="user" w:date="2021-09-24T14:53:00Z">
              <w:tcPr>
                <w:tcW w:w="2763" w:type="dxa"/>
                <w:tcBorders>
                  <w:top w:val="single" w:sz="12" w:space="0" w:color="000000" w:themeColor="text1"/>
                </w:tcBorders>
              </w:tcPr>
            </w:tcPrChange>
          </w:tcPr>
          <w:p w14:paraId="2D45C341" w14:textId="63154292" w:rsidR="00466F52" w:rsidRPr="000B5889" w:rsidDel="00F453A3" w:rsidRDefault="00466F52">
            <w:pPr>
              <w:adjustRightInd w:val="0"/>
              <w:snapToGrid w:val="0"/>
              <w:spacing w:line="360" w:lineRule="auto"/>
              <w:rPr>
                <w:del w:id="920" w:author="政豪 劉" w:date="2021-09-26T23:55:00Z"/>
                <w:moveFrom w:id="921" w:author="政豪 劉" w:date="2021-09-26T23:53:00Z"/>
                <w:rFonts w:ascii="Times New Roman" w:eastAsia="標楷體" w:hAnsi="Times New Roman"/>
                <w:bCs/>
                <w:color w:val="000000" w:themeColor="text1"/>
                <w:szCs w:val="28"/>
                <w:rPrChange w:id="922" w:author="user" w:date="2021-09-24T14:53:00Z">
                  <w:rPr>
                    <w:del w:id="923" w:author="政豪 劉" w:date="2021-09-26T23:55:00Z"/>
                    <w:moveFrom w:id="924" w:author="政豪 劉" w:date="2021-09-26T23:53:00Z"/>
                    <w:rFonts w:ascii="Times New Roman" w:eastAsia="標楷體" w:hAnsi="Times New Roman"/>
                    <w:bCs/>
                    <w:color w:val="000000" w:themeColor="text1"/>
                    <w:sz w:val="28"/>
                    <w:szCs w:val="28"/>
                  </w:rPr>
                </w:rPrChange>
              </w:rPr>
              <w:pPrChange w:id="925" w:author="user" w:date="2021-09-24T14:53:00Z">
                <w:pPr>
                  <w:spacing w:line="360" w:lineRule="auto"/>
                </w:pPr>
              </w:pPrChange>
            </w:pPr>
            <w:moveFrom w:id="926" w:author="政豪 劉" w:date="2021-09-26T23:53:00Z">
              <w:del w:id="927" w:author="政豪 劉" w:date="2021-09-26T23:55:00Z">
                <w:r w:rsidRPr="000B5889" w:rsidDel="00F453A3">
                  <w:rPr>
                    <w:rFonts w:ascii="Times New Roman" w:eastAsia="標楷體" w:hAnsi="Times New Roman" w:hint="eastAsia"/>
                    <w:color w:val="000000" w:themeColor="text1"/>
                    <w:szCs w:val="28"/>
                    <w:rPrChange w:id="928" w:author="user" w:date="2021-09-24T14:53:00Z">
                      <w:rPr>
                        <w:rFonts w:ascii="Times New Roman" w:eastAsia="標楷體" w:hAnsi="Times New Roman" w:hint="eastAsia"/>
                        <w:b/>
                        <w:color w:val="000000" w:themeColor="text1"/>
                        <w:sz w:val="28"/>
                        <w:szCs w:val="28"/>
                      </w:rPr>
                    </w:rPrChange>
                  </w:rPr>
                  <w:delText>使用者判斷（</w:delText>
                </w:r>
                <w:r w:rsidRPr="000B5889" w:rsidDel="00F453A3">
                  <w:rPr>
                    <w:rFonts w:ascii="Times New Roman" w:eastAsia="標楷體" w:hAnsi="Times New Roman" w:cs="Times New Roman"/>
                    <w:szCs w:val="28"/>
                    <w:rPrChange w:id="929" w:author="user" w:date="2021-09-24T14:53:00Z">
                      <w:rPr>
                        <w:rFonts w:ascii="Times New Roman" w:eastAsia="標楷體" w:hAnsi="Times New Roman" w:cs="Times New Roman"/>
                        <w:b/>
                        <w:sz w:val="28"/>
                        <w:szCs w:val="28"/>
                      </w:rPr>
                    </w:rPrChange>
                  </w:rPr>
                  <w:delText>Process</w:delText>
                </w:r>
                <w:r w:rsidRPr="000B5889" w:rsidDel="00F453A3">
                  <w:rPr>
                    <w:rFonts w:ascii="Times New Roman" w:eastAsia="標楷體" w:hAnsi="Times New Roman" w:cs="Times New Roman" w:hint="eastAsia"/>
                    <w:szCs w:val="28"/>
                    <w:rPrChange w:id="930" w:author="user" w:date="2021-09-24T14:53:00Z">
                      <w:rPr>
                        <w:rFonts w:ascii="Times New Roman" w:eastAsia="標楷體" w:hAnsi="Times New Roman" w:cs="Times New Roman" w:hint="eastAsia"/>
                        <w:b/>
                        <w:sz w:val="28"/>
                        <w:szCs w:val="28"/>
                      </w:rPr>
                    </w:rPrChange>
                  </w:rPr>
                  <w:delText>）</w:delText>
                </w:r>
              </w:del>
            </w:moveFrom>
          </w:p>
          <w:p w14:paraId="68605A5F" w14:textId="25478C62" w:rsidR="00466F52" w:rsidRPr="000B5889" w:rsidDel="00F453A3" w:rsidRDefault="00466F52">
            <w:pPr>
              <w:adjustRightInd w:val="0"/>
              <w:snapToGrid w:val="0"/>
              <w:spacing w:line="360" w:lineRule="auto"/>
              <w:rPr>
                <w:del w:id="931" w:author="政豪 劉" w:date="2021-09-26T23:55:00Z"/>
                <w:moveFrom w:id="932" w:author="政豪 劉" w:date="2021-09-26T23:53:00Z"/>
                <w:rFonts w:ascii="Times New Roman" w:eastAsia="標楷體" w:hAnsi="Times New Roman"/>
                <w:color w:val="000000" w:themeColor="text1"/>
                <w:szCs w:val="28"/>
                <w:rPrChange w:id="933" w:author="user" w:date="2021-09-24T14:53:00Z">
                  <w:rPr>
                    <w:del w:id="934" w:author="政豪 劉" w:date="2021-09-26T23:55:00Z"/>
                    <w:moveFrom w:id="935" w:author="政豪 劉" w:date="2021-09-26T23:53:00Z"/>
                    <w:rFonts w:ascii="Times New Roman" w:eastAsia="標楷體" w:hAnsi="Times New Roman"/>
                    <w:b/>
                    <w:color w:val="000000" w:themeColor="text1"/>
                    <w:sz w:val="28"/>
                    <w:szCs w:val="28"/>
                  </w:rPr>
                </w:rPrChange>
              </w:rPr>
              <w:pPrChange w:id="936" w:author="user" w:date="2021-09-24T14:53:00Z">
                <w:pPr>
                  <w:spacing w:line="360" w:lineRule="auto"/>
                </w:pPr>
              </w:pPrChange>
            </w:pPr>
            <w:moveFrom w:id="937" w:author="政豪 劉" w:date="2021-09-26T23:53:00Z">
              <w:del w:id="938" w:author="政豪 劉" w:date="2021-09-26T23:55:00Z">
                <w:r w:rsidRPr="000B5889" w:rsidDel="00F453A3">
                  <w:rPr>
                    <w:rFonts w:ascii="Times New Roman" w:eastAsia="標楷體" w:hAnsi="Times New Roman" w:hint="eastAsia"/>
                    <w:color w:val="000000" w:themeColor="text1"/>
                    <w:szCs w:val="28"/>
                    <w:rPrChange w:id="939" w:author="user" w:date="2021-09-24T14:53:00Z">
                      <w:rPr>
                        <w:rFonts w:ascii="Times New Roman" w:eastAsia="標楷體" w:hAnsi="Times New Roman" w:hint="eastAsia"/>
                        <w:b/>
                        <w:color w:val="000000" w:themeColor="text1"/>
                        <w:sz w:val="28"/>
                        <w:szCs w:val="28"/>
                      </w:rPr>
                    </w:rPrChange>
                  </w:rPr>
                  <w:delText>（</w:delText>
                </w:r>
                <w:r w:rsidRPr="000B5889" w:rsidDel="00F453A3">
                  <w:rPr>
                    <w:rFonts w:ascii="Times New Roman" w:eastAsia="標楷體" w:hAnsi="Times New Roman" w:cs="Times New Roman"/>
                    <w:color w:val="000000" w:themeColor="text1"/>
                    <w:szCs w:val="28"/>
                    <w:rPrChange w:id="940" w:author="user" w:date="2021-09-24T14:53:00Z">
                      <w:rPr>
                        <w:rFonts w:ascii="Times New Roman" w:eastAsia="標楷體" w:hAnsi="Times New Roman" w:cs="Times New Roman"/>
                        <w:b/>
                        <w:color w:val="000000" w:themeColor="text1"/>
                        <w:sz w:val="28"/>
                        <w:szCs w:val="28"/>
                      </w:rPr>
                    </w:rPrChange>
                  </w:rPr>
                  <w:delText>User Judgments</w:delText>
                </w:r>
                <w:r w:rsidRPr="000B5889" w:rsidDel="00F453A3">
                  <w:rPr>
                    <w:rFonts w:ascii="Times New Roman" w:eastAsia="標楷體" w:hAnsi="Times New Roman" w:hint="eastAsia"/>
                    <w:color w:val="000000" w:themeColor="text1"/>
                    <w:szCs w:val="28"/>
                    <w:rPrChange w:id="941" w:author="user" w:date="2021-09-24T14:53:00Z">
                      <w:rPr>
                        <w:rFonts w:ascii="Times New Roman" w:eastAsia="標楷體" w:hAnsi="Times New Roman" w:hint="eastAsia"/>
                        <w:b/>
                        <w:color w:val="000000" w:themeColor="text1"/>
                        <w:sz w:val="28"/>
                        <w:szCs w:val="28"/>
                      </w:rPr>
                    </w:rPrChange>
                  </w:rPr>
                  <w:delText>）</w:delText>
                </w:r>
              </w:del>
            </w:moveFrom>
          </w:p>
        </w:tc>
        <w:tc>
          <w:tcPr>
            <w:tcW w:w="2907" w:type="dxa"/>
            <w:tcBorders>
              <w:top w:val="single" w:sz="12" w:space="0" w:color="000000" w:themeColor="text1"/>
            </w:tcBorders>
            <w:tcPrChange w:id="942" w:author="user" w:date="2021-09-24T14:53:00Z">
              <w:tcPr>
                <w:tcW w:w="2624" w:type="dxa"/>
                <w:tcBorders>
                  <w:top w:val="single" w:sz="12" w:space="0" w:color="000000" w:themeColor="text1"/>
                </w:tcBorders>
              </w:tcPr>
            </w:tcPrChange>
          </w:tcPr>
          <w:p w14:paraId="5377CC79" w14:textId="140C2819" w:rsidR="00466F52" w:rsidRPr="000B5889" w:rsidDel="00F453A3" w:rsidRDefault="00466F52">
            <w:pPr>
              <w:adjustRightInd w:val="0"/>
              <w:snapToGrid w:val="0"/>
              <w:spacing w:line="360" w:lineRule="auto"/>
              <w:rPr>
                <w:del w:id="943" w:author="政豪 劉" w:date="2021-09-26T23:55:00Z"/>
                <w:moveFrom w:id="944" w:author="政豪 劉" w:date="2021-09-26T23:53:00Z"/>
                <w:rFonts w:ascii="Times New Roman" w:eastAsia="標楷體" w:hAnsi="Times New Roman"/>
                <w:color w:val="000000" w:themeColor="text1"/>
                <w:szCs w:val="28"/>
                <w:rPrChange w:id="945" w:author="user" w:date="2021-09-24T14:53:00Z">
                  <w:rPr>
                    <w:del w:id="946" w:author="政豪 劉" w:date="2021-09-26T23:55:00Z"/>
                    <w:moveFrom w:id="947" w:author="政豪 劉" w:date="2021-09-26T23:53:00Z"/>
                    <w:rFonts w:ascii="Times New Roman" w:eastAsia="標楷體" w:hAnsi="Times New Roman"/>
                    <w:color w:val="000000" w:themeColor="text1"/>
                    <w:sz w:val="28"/>
                    <w:szCs w:val="28"/>
                  </w:rPr>
                </w:rPrChange>
              </w:rPr>
              <w:pPrChange w:id="948" w:author="user" w:date="2021-09-24T14:53:00Z">
                <w:pPr>
                  <w:spacing w:line="360" w:lineRule="auto"/>
                </w:pPr>
              </w:pPrChange>
            </w:pPr>
            <w:moveFrom w:id="949" w:author="政豪 劉" w:date="2021-09-26T23:53:00Z">
              <w:del w:id="950" w:author="政豪 劉" w:date="2021-09-26T23:55:00Z">
                <w:r w:rsidRPr="000B5889" w:rsidDel="00F453A3">
                  <w:rPr>
                    <w:rFonts w:ascii="Times New Roman" w:eastAsia="標楷體" w:hAnsi="Times New Roman" w:hint="eastAsia"/>
                    <w:color w:val="000000" w:themeColor="text1"/>
                    <w:szCs w:val="28"/>
                    <w:rPrChange w:id="951" w:author="user" w:date="2021-09-24T14:53:00Z">
                      <w:rPr>
                        <w:rFonts w:ascii="Times New Roman" w:eastAsia="標楷體" w:hAnsi="Times New Roman" w:hint="eastAsia"/>
                        <w:color w:val="000000" w:themeColor="text1"/>
                        <w:sz w:val="28"/>
                        <w:szCs w:val="28"/>
                      </w:rPr>
                    </w:rPrChange>
                  </w:rPr>
                  <w:delText>幼兒判斷美感題目</w:delText>
                </w:r>
              </w:del>
            </w:moveFrom>
          </w:p>
        </w:tc>
        <w:tc>
          <w:tcPr>
            <w:tcW w:w="2620" w:type="dxa"/>
            <w:tcBorders>
              <w:top w:val="single" w:sz="12" w:space="0" w:color="000000" w:themeColor="text1"/>
            </w:tcBorders>
            <w:tcPrChange w:id="952" w:author="user" w:date="2021-09-24T14:53:00Z">
              <w:tcPr>
                <w:tcW w:w="2903" w:type="dxa"/>
                <w:tcBorders>
                  <w:top w:val="single" w:sz="12" w:space="0" w:color="000000" w:themeColor="text1"/>
                </w:tcBorders>
              </w:tcPr>
            </w:tcPrChange>
          </w:tcPr>
          <w:p w14:paraId="35EC0F41" w14:textId="73654BBA" w:rsidR="00466F52" w:rsidRPr="000B5889" w:rsidDel="00F453A3" w:rsidRDefault="00466F52">
            <w:pPr>
              <w:adjustRightInd w:val="0"/>
              <w:snapToGrid w:val="0"/>
              <w:spacing w:line="360" w:lineRule="auto"/>
              <w:rPr>
                <w:del w:id="953" w:author="政豪 劉" w:date="2021-09-26T23:55:00Z"/>
                <w:moveFrom w:id="954" w:author="政豪 劉" w:date="2021-09-26T23:53:00Z"/>
                <w:rFonts w:ascii="Times New Roman" w:eastAsia="標楷體" w:hAnsi="Times New Roman"/>
                <w:color w:val="000000" w:themeColor="text1"/>
                <w:szCs w:val="28"/>
                <w:rPrChange w:id="955" w:author="user" w:date="2021-09-24T14:53:00Z">
                  <w:rPr>
                    <w:del w:id="956" w:author="政豪 劉" w:date="2021-09-26T23:55:00Z"/>
                    <w:moveFrom w:id="957" w:author="政豪 劉" w:date="2021-09-26T23:53:00Z"/>
                    <w:rFonts w:ascii="Times New Roman" w:eastAsia="標楷體" w:hAnsi="Times New Roman"/>
                    <w:color w:val="000000" w:themeColor="text1"/>
                    <w:sz w:val="28"/>
                    <w:szCs w:val="28"/>
                  </w:rPr>
                </w:rPrChange>
              </w:rPr>
              <w:pPrChange w:id="958" w:author="user" w:date="2021-09-24T14:53:00Z">
                <w:pPr>
                  <w:spacing w:line="360" w:lineRule="auto"/>
                  <w:jc w:val="both"/>
                </w:pPr>
              </w:pPrChange>
            </w:pPr>
            <w:moveFrom w:id="959" w:author="政豪 劉" w:date="2021-09-26T23:53:00Z">
              <w:del w:id="960" w:author="政豪 劉" w:date="2021-09-26T23:55:00Z">
                <w:r w:rsidRPr="000B5889" w:rsidDel="00F453A3">
                  <w:rPr>
                    <w:rFonts w:ascii="Times New Roman" w:eastAsia="標楷體" w:hAnsi="Times New Roman" w:hint="eastAsia"/>
                    <w:color w:val="000000" w:themeColor="text1"/>
                    <w:szCs w:val="28"/>
                    <w:rPrChange w:id="961" w:author="user" w:date="2021-09-24T14:53:00Z">
                      <w:rPr>
                        <w:rFonts w:ascii="Times New Roman" w:eastAsia="標楷體" w:hAnsi="Times New Roman" w:hint="eastAsia"/>
                        <w:color w:val="000000" w:themeColor="text1"/>
                        <w:sz w:val="28"/>
                        <w:szCs w:val="28"/>
                      </w:rPr>
                    </w:rPrChange>
                  </w:rPr>
                  <w:delText>透過引導，判斷該題目的顏色或形狀。</w:delText>
                </w:r>
              </w:del>
            </w:moveFrom>
          </w:p>
        </w:tc>
      </w:tr>
      <w:tr w:rsidR="00466F52" w:rsidRPr="000B5889" w:rsidDel="00F453A3" w14:paraId="60F5898F" w14:textId="167AEDB4" w:rsidTr="000B5889">
        <w:trPr>
          <w:del w:id="962" w:author="政豪 劉" w:date="2021-09-26T23:55:00Z"/>
        </w:trPr>
        <w:tc>
          <w:tcPr>
            <w:tcW w:w="2763" w:type="dxa"/>
            <w:tcBorders>
              <w:bottom w:val="single" w:sz="4" w:space="0" w:color="7F7F7F" w:themeColor="text1" w:themeTint="80"/>
            </w:tcBorders>
            <w:tcPrChange w:id="963" w:author="user" w:date="2021-09-24T14:53:00Z">
              <w:tcPr>
                <w:tcW w:w="2763" w:type="dxa"/>
                <w:tcBorders>
                  <w:bottom w:val="single" w:sz="4" w:space="0" w:color="7F7F7F" w:themeColor="text1" w:themeTint="80"/>
                </w:tcBorders>
              </w:tcPr>
            </w:tcPrChange>
          </w:tcPr>
          <w:p w14:paraId="1B9DB083" w14:textId="707D3DDF" w:rsidR="00466F52" w:rsidRPr="000B5889" w:rsidDel="00F453A3" w:rsidRDefault="00466F52">
            <w:pPr>
              <w:adjustRightInd w:val="0"/>
              <w:snapToGrid w:val="0"/>
              <w:spacing w:line="360" w:lineRule="auto"/>
              <w:rPr>
                <w:del w:id="964" w:author="政豪 劉" w:date="2021-09-26T23:55:00Z"/>
                <w:moveFrom w:id="965" w:author="政豪 劉" w:date="2021-09-26T23:53:00Z"/>
                <w:rFonts w:ascii="Times New Roman" w:eastAsia="標楷體" w:hAnsi="Times New Roman"/>
                <w:bCs/>
                <w:color w:val="000000" w:themeColor="text1"/>
                <w:szCs w:val="28"/>
                <w:rPrChange w:id="966" w:author="user" w:date="2021-09-24T14:53:00Z">
                  <w:rPr>
                    <w:del w:id="967" w:author="政豪 劉" w:date="2021-09-26T23:55:00Z"/>
                    <w:moveFrom w:id="968" w:author="政豪 劉" w:date="2021-09-26T23:53:00Z"/>
                    <w:rFonts w:ascii="Times New Roman" w:eastAsia="標楷體" w:hAnsi="Times New Roman"/>
                    <w:bCs/>
                    <w:color w:val="000000" w:themeColor="text1"/>
                    <w:sz w:val="28"/>
                    <w:szCs w:val="28"/>
                  </w:rPr>
                </w:rPrChange>
              </w:rPr>
              <w:pPrChange w:id="969" w:author="user" w:date="2021-09-24T14:53:00Z">
                <w:pPr>
                  <w:spacing w:line="360" w:lineRule="auto"/>
                </w:pPr>
              </w:pPrChange>
            </w:pPr>
            <w:moveFrom w:id="970" w:author="政豪 劉" w:date="2021-09-26T23:53:00Z">
              <w:del w:id="971" w:author="政豪 劉" w:date="2021-09-26T23:55:00Z">
                <w:r w:rsidRPr="000B5889" w:rsidDel="00F453A3">
                  <w:rPr>
                    <w:rFonts w:ascii="Times New Roman" w:eastAsia="標楷體" w:hAnsi="Times New Roman" w:hint="eastAsia"/>
                    <w:color w:val="000000" w:themeColor="text1"/>
                    <w:szCs w:val="28"/>
                    <w:rPrChange w:id="972" w:author="user" w:date="2021-09-24T14:53:00Z">
                      <w:rPr>
                        <w:rFonts w:ascii="Times New Roman" w:eastAsia="標楷體" w:hAnsi="Times New Roman" w:hint="eastAsia"/>
                        <w:b/>
                        <w:color w:val="000000" w:themeColor="text1"/>
                        <w:sz w:val="28"/>
                        <w:szCs w:val="28"/>
                      </w:rPr>
                    </w:rPrChange>
                  </w:rPr>
                  <w:delText>使用者行為（</w:delText>
                </w:r>
                <w:r w:rsidRPr="000B5889" w:rsidDel="00F453A3">
                  <w:rPr>
                    <w:rFonts w:ascii="Times New Roman" w:eastAsia="標楷體" w:hAnsi="Times New Roman" w:cs="Times New Roman"/>
                    <w:szCs w:val="28"/>
                    <w:rPrChange w:id="973" w:author="user" w:date="2021-09-24T14:53:00Z">
                      <w:rPr>
                        <w:rFonts w:ascii="Times New Roman" w:eastAsia="標楷體" w:hAnsi="Times New Roman" w:cs="Times New Roman"/>
                        <w:b/>
                        <w:sz w:val="28"/>
                        <w:szCs w:val="28"/>
                      </w:rPr>
                    </w:rPrChange>
                  </w:rPr>
                  <w:delText>Process</w:delText>
                </w:r>
                <w:r w:rsidRPr="000B5889" w:rsidDel="00F453A3">
                  <w:rPr>
                    <w:rFonts w:ascii="Times New Roman" w:eastAsia="標楷體" w:hAnsi="Times New Roman" w:cs="Times New Roman" w:hint="eastAsia"/>
                    <w:szCs w:val="28"/>
                    <w:rPrChange w:id="974" w:author="user" w:date="2021-09-24T14:53:00Z">
                      <w:rPr>
                        <w:rFonts w:ascii="Times New Roman" w:eastAsia="標楷體" w:hAnsi="Times New Roman" w:cs="Times New Roman" w:hint="eastAsia"/>
                        <w:b/>
                        <w:sz w:val="28"/>
                        <w:szCs w:val="28"/>
                      </w:rPr>
                    </w:rPrChange>
                  </w:rPr>
                  <w:delText>）</w:delText>
                </w:r>
              </w:del>
            </w:moveFrom>
          </w:p>
          <w:p w14:paraId="0B895B79" w14:textId="5D970191" w:rsidR="00466F52" w:rsidRPr="000B5889" w:rsidDel="00F453A3" w:rsidRDefault="00466F52">
            <w:pPr>
              <w:adjustRightInd w:val="0"/>
              <w:snapToGrid w:val="0"/>
              <w:spacing w:line="360" w:lineRule="auto"/>
              <w:rPr>
                <w:del w:id="975" w:author="政豪 劉" w:date="2021-09-26T23:55:00Z"/>
                <w:moveFrom w:id="976" w:author="政豪 劉" w:date="2021-09-26T23:53:00Z"/>
                <w:rFonts w:ascii="Times New Roman" w:eastAsia="標楷體" w:hAnsi="Times New Roman"/>
                <w:color w:val="000000" w:themeColor="text1"/>
                <w:szCs w:val="28"/>
                <w:rPrChange w:id="977" w:author="user" w:date="2021-09-24T14:53:00Z">
                  <w:rPr>
                    <w:del w:id="978" w:author="政豪 劉" w:date="2021-09-26T23:55:00Z"/>
                    <w:moveFrom w:id="979" w:author="政豪 劉" w:date="2021-09-26T23:53:00Z"/>
                    <w:rFonts w:ascii="Times New Roman" w:eastAsia="標楷體" w:hAnsi="Times New Roman"/>
                    <w:b/>
                    <w:color w:val="000000" w:themeColor="text1"/>
                    <w:sz w:val="28"/>
                    <w:szCs w:val="28"/>
                  </w:rPr>
                </w:rPrChange>
              </w:rPr>
              <w:pPrChange w:id="980" w:author="user" w:date="2021-09-24T14:53:00Z">
                <w:pPr>
                  <w:spacing w:line="360" w:lineRule="auto"/>
                </w:pPr>
              </w:pPrChange>
            </w:pPr>
            <w:moveFrom w:id="981" w:author="政豪 劉" w:date="2021-09-26T23:53:00Z">
              <w:del w:id="982" w:author="政豪 劉" w:date="2021-09-26T23:55:00Z">
                <w:r w:rsidRPr="000B5889" w:rsidDel="00F453A3">
                  <w:rPr>
                    <w:rFonts w:ascii="Times New Roman" w:eastAsia="標楷體" w:hAnsi="Times New Roman" w:hint="eastAsia"/>
                    <w:color w:val="000000" w:themeColor="text1"/>
                    <w:szCs w:val="28"/>
                    <w:rPrChange w:id="983" w:author="user" w:date="2021-09-24T14:53:00Z">
                      <w:rPr>
                        <w:rFonts w:ascii="Times New Roman" w:eastAsia="標楷體" w:hAnsi="Times New Roman" w:hint="eastAsia"/>
                        <w:b/>
                        <w:color w:val="000000" w:themeColor="text1"/>
                        <w:sz w:val="28"/>
                        <w:szCs w:val="28"/>
                      </w:rPr>
                    </w:rPrChange>
                  </w:rPr>
                  <w:delText>（</w:delText>
                </w:r>
                <w:r w:rsidRPr="000B5889" w:rsidDel="00F453A3">
                  <w:rPr>
                    <w:rFonts w:ascii="Times New Roman" w:eastAsia="標楷體" w:hAnsi="Times New Roman" w:cs="Times New Roman"/>
                    <w:color w:val="000000" w:themeColor="text1"/>
                    <w:szCs w:val="28"/>
                    <w:rPrChange w:id="984" w:author="user" w:date="2021-09-24T14:53:00Z">
                      <w:rPr>
                        <w:rFonts w:ascii="Times New Roman" w:eastAsia="標楷體" w:hAnsi="Times New Roman" w:cs="Times New Roman"/>
                        <w:b/>
                        <w:color w:val="000000" w:themeColor="text1"/>
                        <w:sz w:val="28"/>
                        <w:szCs w:val="28"/>
                      </w:rPr>
                    </w:rPrChange>
                  </w:rPr>
                  <w:delText>User Behavior</w:delText>
                </w:r>
                <w:r w:rsidRPr="000B5889" w:rsidDel="00F453A3">
                  <w:rPr>
                    <w:rFonts w:ascii="Times New Roman" w:eastAsia="標楷體" w:hAnsi="Times New Roman" w:hint="eastAsia"/>
                    <w:color w:val="000000" w:themeColor="text1"/>
                    <w:szCs w:val="28"/>
                    <w:rPrChange w:id="985" w:author="user" w:date="2021-09-24T14:53:00Z">
                      <w:rPr>
                        <w:rFonts w:ascii="Times New Roman" w:eastAsia="標楷體" w:hAnsi="Times New Roman" w:hint="eastAsia"/>
                        <w:b/>
                        <w:color w:val="000000" w:themeColor="text1"/>
                        <w:sz w:val="28"/>
                        <w:szCs w:val="28"/>
                      </w:rPr>
                    </w:rPrChange>
                  </w:rPr>
                  <w:delText>）</w:delText>
                </w:r>
              </w:del>
            </w:moveFrom>
          </w:p>
        </w:tc>
        <w:tc>
          <w:tcPr>
            <w:tcW w:w="2907" w:type="dxa"/>
            <w:tcBorders>
              <w:bottom w:val="single" w:sz="4" w:space="0" w:color="7F7F7F" w:themeColor="text1" w:themeTint="80"/>
            </w:tcBorders>
            <w:tcPrChange w:id="986" w:author="user" w:date="2021-09-24T14:53:00Z">
              <w:tcPr>
                <w:tcW w:w="2624" w:type="dxa"/>
                <w:tcBorders>
                  <w:bottom w:val="single" w:sz="4" w:space="0" w:color="7F7F7F" w:themeColor="text1" w:themeTint="80"/>
                </w:tcBorders>
              </w:tcPr>
            </w:tcPrChange>
          </w:tcPr>
          <w:p w14:paraId="2F86E82E" w14:textId="518D28C0" w:rsidR="00466F52" w:rsidRPr="000B5889" w:rsidDel="00F453A3" w:rsidRDefault="00466F52">
            <w:pPr>
              <w:adjustRightInd w:val="0"/>
              <w:snapToGrid w:val="0"/>
              <w:spacing w:line="360" w:lineRule="auto"/>
              <w:rPr>
                <w:del w:id="987" w:author="政豪 劉" w:date="2021-09-26T23:55:00Z"/>
                <w:moveFrom w:id="988" w:author="政豪 劉" w:date="2021-09-26T23:53:00Z"/>
                <w:rFonts w:ascii="Times New Roman" w:eastAsia="標楷體" w:hAnsi="Times New Roman"/>
                <w:color w:val="000000" w:themeColor="text1"/>
                <w:szCs w:val="28"/>
                <w:rPrChange w:id="989" w:author="user" w:date="2021-09-24T14:53:00Z">
                  <w:rPr>
                    <w:del w:id="990" w:author="政豪 劉" w:date="2021-09-26T23:55:00Z"/>
                    <w:moveFrom w:id="991" w:author="政豪 劉" w:date="2021-09-26T23:53:00Z"/>
                    <w:rFonts w:ascii="Times New Roman" w:eastAsia="標楷體" w:hAnsi="Times New Roman"/>
                    <w:color w:val="000000" w:themeColor="text1"/>
                    <w:sz w:val="28"/>
                    <w:szCs w:val="28"/>
                  </w:rPr>
                </w:rPrChange>
              </w:rPr>
              <w:pPrChange w:id="992" w:author="user" w:date="2021-09-24T14:53:00Z">
                <w:pPr>
                  <w:spacing w:line="360" w:lineRule="auto"/>
                </w:pPr>
              </w:pPrChange>
            </w:pPr>
            <w:moveFrom w:id="993" w:author="政豪 劉" w:date="2021-09-26T23:53:00Z">
              <w:del w:id="994" w:author="政豪 劉" w:date="2021-09-26T23:55:00Z">
                <w:r w:rsidRPr="000B5889" w:rsidDel="00F453A3">
                  <w:rPr>
                    <w:rFonts w:ascii="Times New Roman" w:eastAsia="標楷體" w:hAnsi="Times New Roman" w:hint="eastAsia"/>
                    <w:color w:val="000000" w:themeColor="text1"/>
                    <w:szCs w:val="28"/>
                    <w:rPrChange w:id="995" w:author="user" w:date="2021-09-24T14:53:00Z">
                      <w:rPr>
                        <w:rFonts w:ascii="Times New Roman" w:eastAsia="標楷體" w:hAnsi="Times New Roman" w:hint="eastAsia"/>
                        <w:color w:val="000000" w:themeColor="text1"/>
                        <w:sz w:val="28"/>
                        <w:szCs w:val="28"/>
                      </w:rPr>
                    </w:rPrChange>
                  </w:rPr>
                  <w:delText>幼兒產生對應的動作</w:delText>
                </w:r>
              </w:del>
            </w:moveFrom>
          </w:p>
        </w:tc>
        <w:tc>
          <w:tcPr>
            <w:tcW w:w="2620" w:type="dxa"/>
            <w:tcBorders>
              <w:bottom w:val="single" w:sz="4" w:space="0" w:color="7F7F7F" w:themeColor="text1" w:themeTint="80"/>
            </w:tcBorders>
            <w:tcPrChange w:id="996" w:author="user" w:date="2021-09-24T14:53:00Z">
              <w:tcPr>
                <w:tcW w:w="2903" w:type="dxa"/>
                <w:tcBorders>
                  <w:bottom w:val="single" w:sz="4" w:space="0" w:color="7F7F7F" w:themeColor="text1" w:themeTint="80"/>
                </w:tcBorders>
              </w:tcPr>
            </w:tcPrChange>
          </w:tcPr>
          <w:p w14:paraId="65860187" w14:textId="3E387205" w:rsidR="00466F52" w:rsidRPr="000B5889" w:rsidDel="00F453A3" w:rsidRDefault="00466F52">
            <w:pPr>
              <w:adjustRightInd w:val="0"/>
              <w:snapToGrid w:val="0"/>
              <w:spacing w:line="360" w:lineRule="auto"/>
              <w:rPr>
                <w:del w:id="997" w:author="政豪 劉" w:date="2021-09-26T23:55:00Z"/>
                <w:moveFrom w:id="998" w:author="政豪 劉" w:date="2021-09-26T23:53:00Z"/>
                <w:rFonts w:ascii="Times New Roman" w:eastAsia="標楷體" w:hAnsi="Times New Roman"/>
                <w:color w:val="000000" w:themeColor="text1"/>
                <w:szCs w:val="28"/>
                <w:rPrChange w:id="999" w:author="user" w:date="2021-09-24T14:53:00Z">
                  <w:rPr>
                    <w:del w:id="1000" w:author="政豪 劉" w:date="2021-09-26T23:55:00Z"/>
                    <w:moveFrom w:id="1001" w:author="政豪 劉" w:date="2021-09-26T23:53:00Z"/>
                    <w:rFonts w:ascii="Times New Roman" w:eastAsia="標楷體" w:hAnsi="Times New Roman"/>
                    <w:color w:val="000000" w:themeColor="text1"/>
                    <w:sz w:val="28"/>
                    <w:szCs w:val="28"/>
                  </w:rPr>
                </w:rPrChange>
              </w:rPr>
              <w:pPrChange w:id="1002" w:author="user" w:date="2021-09-24T14:53:00Z">
                <w:pPr>
                  <w:spacing w:line="360" w:lineRule="auto"/>
                  <w:jc w:val="both"/>
                </w:pPr>
              </w:pPrChange>
            </w:pPr>
            <w:moveFrom w:id="1003" w:author="政豪 劉" w:date="2021-09-26T23:53:00Z">
              <w:del w:id="1004" w:author="政豪 劉" w:date="2021-09-26T23:55:00Z">
                <w:r w:rsidRPr="000B5889" w:rsidDel="00F453A3">
                  <w:rPr>
                    <w:rFonts w:ascii="Times New Roman" w:eastAsia="標楷體" w:hAnsi="Times New Roman" w:hint="eastAsia"/>
                    <w:color w:val="000000" w:themeColor="text1"/>
                    <w:szCs w:val="28"/>
                    <w:rPrChange w:id="1005" w:author="user" w:date="2021-09-24T14:53:00Z">
                      <w:rPr>
                        <w:rFonts w:ascii="Times New Roman" w:eastAsia="標楷體" w:hAnsi="Times New Roman" w:hint="eastAsia"/>
                        <w:color w:val="000000" w:themeColor="text1"/>
                        <w:sz w:val="28"/>
                        <w:szCs w:val="28"/>
                      </w:rPr>
                    </w:rPrChange>
                  </w:rPr>
                  <w:delText>透過引導，做出回答題目的相對應動作。</w:delText>
                </w:r>
              </w:del>
            </w:moveFrom>
          </w:p>
        </w:tc>
      </w:tr>
      <w:tr w:rsidR="00466F52" w:rsidRPr="000B5889" w:rsidDel="00F453A3" w14:paraId="080EF1AC" w14:textId="307EF33B" w:rsidTr="000B5889">
        <w:trPr>
          <w:del w:id="1006" w:author="政豪 劉" w:date="2021-09-26T23:55:00Z"/>
        </w:trPr>
        <w:tc>
          <w:tcPr>
            <w:tcW w:w="2763" w:type="dxa"/>
            <w:tcBorders>
              <w:bottom w:val="single" w:sz="12" w:space="0" w:color="000000" w:themeColor="text1"/>
            </w:tcBorders>
            <w:tcPrChange w:id="1007" w:author="user" w:date="2021-09-24T14:53:00Z">
              <w:tcPr>
                <w:tcW w:w="2763" w:type="dxa"/>
                <w:tcBorders>
                  <w:bottom w:val="single" w:sz="12" w:space="0" w:color="000000" w:themeColor="text1"/>
                </w:tcBorders>
              </w:tcPr>
            </w:tcPrChange>
          </w:tcPr>
          <w:p w14:paraId="46AB13E8" w14:textId="6C2463BC" w:rsidR="00466F52" w:rsidRPr="000B5889" w:rsidDel="00F453A3" w:rsidRDefault="00466F52">
            <w:pPr>
              <w:adjustRightInd w:val="0"/>
              <w:snapToGrid w:val="0"/>
              <w:spacing w:line="360" w:lineRule="auto"/>
              <w:rPr>
                <w:del w:id="1008" w:author="政豪 劉" w:date="2021-09-26T23:55:00Z"/>
                <w:moveFrom w:id="1009" w:author="政豪 劉" w:date="2021-09-26T23:53:00Z"/>
                <w:rFonts w:ascii="Times New Roman" w:eastAsia="標楷體" w:hAnsi="Times New Roman"/>
                <w:bCs/>
                <w:color w:val="000000" w:themeColor="text1"/>
                <w:szCs w:val="28"/>
                <w:rPrChange w:id="1010" w:author="user" w:date="2021-09-24T14:53:00Z">
                  <w:rPr>
                    <w:del w:id="1011" w:author="政豪 劉" w:date="2021-09-26T23:55:00Z"/>
                    <w:moveFrom w:id="1012" w:author="政豪 劉" w:date="2021-09-26T23:53:00Z"/>
                    <w:rFonts w:ascii="Times New Roman" w:eastAsia="標楷體" w:hAnsi="Times New Roman"/>
                    <w:bCs/>
                    <w:color w:val="000000" w:themeColor="text1"/>
                    <w:sz w:val="28"/>
                    <w:szCs w:val="28"/>
                  </w:rPr>
                </w:rPrChange>
              </w:rPr>
              <w:pPrChange w:id="1013" w:author="user" w:date="2021-09-24T14:53:00Z">
                <w:pPr>
                  <w:spacing w:line="360" w:lineRule="auto"/>
                </w:pPr>
              </w:pPrChange>
            </w:pPr>
            <w:moveFrom w:id="1014" w:author="政豪 劉" w:date="2021-09-26T23:53:00Z">
              <w:del w:id="1015" w:author="政豪 劉" w:date="2021-09-26T23:55:00Z">
                <w:r w:rsidRPr="000B5889" w:rsidDel="00F453A3">
                  <w:rPr>
                    <w:rFonts w:ascii="Times New Roman" w:eastAsia="標楷體" w:hAnsi="Times New Roman" w:hint="eastAsia"/>
                    <w:color w:val="000000" w:themeColor="text1"/>
                    <w:szCs w:val="28"/>
                    <w:rPrChange w:id="1016" w:author="user" w:date="2021-09-24T14:53:00Z">
                      <w:rPr>
                        <w:rFonts w:ascii="Times New Roman" w:eastAsia="標楷體" w:hAnsi="Times New Roman" w:hint="eastAsia"/>
                        <w:b/>
                        <w:color w:val="000000" w:themeColor="text1"/>
                        <w:sz w:val="28"/>
                        <w:szCs w:val="28"/>
                      </w:rPr>
                    </w:rPrChange>
                  </w:rPr>
                  <w:delText>系統回饋（</w:delText>
                </w:r>
                <w:r w:rsidRPr="000B5889" w:rsidDel="00F453A3">
                  <w:rPr>
                    <w:rFonts w:ascii="Times New Roman" w:eastAsia="標楷體" w:hAnsi="Times New Roman" w:cs="Times New Roman"/>
                    <w:szCs w:val="28"/>
                    <w:rPrChange w:id="1017" w:author="user" w:date="2021-09-24T14:53:00Z">
                      <w:rPr>
                        <w:rFonts w:ascii="Times New Roman" w:eastAsia="標楷體" w:hAnsi="Times New Roman" w:cs="Times New Roman"/>
                        <w:b/>
                        <w:sz w:val="28"/>
                        <w:szCs w:val="28"/>
                      </w:rPr>
                    </w:rPrChange>
                  </w:rPr>
                  <w:delText>Process</w:delText>
                </w:r>
                <w:r w:rsidRPr="000B5889" w:rsidDel="00F453A3">
                  <w:rPr>
                    <w:rFonts w:ascii="Times New Roman" w:eastAsia="標楷體" w:hAnsi="Times New Roman" w:cs="Times New Roman" w:hint="eastAsia"/>
                    <w:szCs w:val="28"/>
                    <w:rPrChange w:id="1018" w:author="user" w:date="2021-09-24T14:53:00Z">
                      <w:rPr>
                        <w:rFonts w:ascii="Times New Roman" w:eastAsia="標楷體" w:hAnsi="Times New Roman" w:cs="Times New Roman" w:hint="eastAsia"/>
                        <w:b/>
                        <w:sz w:val="28"/>
                        <w:szCs w:val="28"/>
                      </w:rPr>
                    </w:rPrChange>
                  </w:rPr>
                  <w:delText>）</w:delText>
                </w:r>
              </w:del>
            </w:moveFrom>
          </w:p>
          <w:p w14:paraId="2C2786C5" w14:textId="0C71D89E" w:rsidR="00466F52" w:rsidRPr="000B5889" w:rsidDel="00F453A3" w:rsidRDefault="00466F52">
            <w:pPr>
              <w:adjustRightInd w:val="0"/>
              <w:snapToGrid w:val="0"/>
              <w:spacing w:line="360" w:lineRule="auto"/>
              <w:rPr>
                <w:del w:id="1019" w:author="政豪 劉" w:date="2021-09-26T23:55:00Z"/>
                <w:moveFrom w:id="1020" w:author="政豪 劉" w:date="2021-09-26T23:53:00Z"/>
                <w:rFonts w:ascii="Times New Roman" w:eastAsia="標楷體" w:hAnsi="Times New Roman"/>
                <w:bCs/>
                <w:color w:val="000000" w:themeColor="text1"/>
                <w:szCs w:val="28"/>
                <w:rPrChange w:id="1021" w:author="user" w:date="2021-09-24T14:53:00Z">
                  <w:rPr>
                    <w:del w:id="1022" w:author="政豪 劉" w:date="2021-09-26T23:55:00Z"/>
                    <w:moveFrom w:id="1023" w:author="政豪 劉" w:date="2021-09-26T23:53:00Z"/>
                    <w:rFonts w:ascii="Times New Roman" w:eastAsia="標楷體" w:hAnsi="Times New Roman"/>
                    <w:bCs/>
                    <w:color w:val="000000" w:themeColor="text1"/>
                    <w:sz w:val="28"/>
                    <w:szCs w:val="28"/>
                  </w:rPr>
                </w:rPrChange>
              </w:rPr>
              <w:pPrChange w:id="1024" w:author="user" w:date="2021-09-24T14:53:00Z">
                <w:pPr>
                  <w:spacing w:line="360" w:lineRule="auto"/>
                </w:pPr>
              </w:pPrChange>
            </w:pPr>
            <w:moveFrom w:id="1025" w:author="政豪 劉" w:date="2021-09-26T23:53:00Z">
              <w:del w:id="1026" w:author="政豪 劉" w:date="2021-09-26T23:55:00Z">
                <w:r w:rsidRPr="000B5889" w:rsidDel="00F453A3">
                  <w:rPr>
                    <w:rFonts w:ascii="Times New Roman" w:eastAsia="標楷體" w:hAnsi="Times New Roman" w:hint="eastAsia"/>
                    <w:color w:val="000000" w:themeColor="text1"/>
                    <w:szCs w:val="28"/>
                    <w:rPrChange w:id="1027" w:author="user" w:date="2021-09-24T14:53:00Z">
                      <w:rPr>
                        <w:rFonts w:ascii="Times New Roman" w:eastAsia="標楷體" w:hAnsi="Times New Roman" w:hint="eastAsia"/>
                        <w:b/>
                        <w:color w:val="000000" w:themeColor="text1"/>
                        <w:sz w:val="28"/>
                        <w:szCs w:val="28"/>
                      </w:rPr>
                    </w:rPrChange>
                  </w:rPr>
                  <w:delText>（</w:delText>
                </w:r>
                <w:r w:rsidRPr="000B5889" w:rsidDel="00F453A3">
                  <w:rPr>
                    <w:rFonts w:ascii="Times New Roman" w:eastAsia="標楷體" w:hAnsi="Times New Roman" w:cs="Times New Roman"/>
                    <w:color w:val="000000" w:themeColor="text1"/>
                    <w:szCs w:val="28"/>
                    <w:rPrChange w:id="1028" w:author="user" w:date="2021-09-24T14:53:00Z">
                      <w:rPr>
                        <w:rFonts w:ascii="Times New Roman" w:eastAsia="標楷體" w:hAnsi="Times New Roman" w:cs="Times New Roman"/>
                        <w:b/>
                        <w:color w:val="000000" w:themeColor="text1"/>
                        <w:sz w:val="28"/>
                        <w:szCs w:val="28"/>
                      </w:rPr>
                    </w:rPrChange>
                  </w:rPr>
                  <w:delText>System Feedback</w:delText>
                </w:r>
                <w:r w:rsidRPr="000B5889" w:rsidDel="00F453A3">
                  <w:rPr>
                    <w:rFonts w:ascii="Times New Roman" w:eastAsia="標楷體" w:hAnsi="Times New Roman" w:hint="eastAsia"/>
                    <w:color w:val="000000" w:themeColor="text1"/>
                    <w:szCs w:val="28"/>
                    <w:rPrChange w:id="1029" w:author="user" w:date="2021-09-24T14:53:00Z">
                      <w:rPr>
                        <w:rFonts w:ascii="Times New Roman" w:eastAsia="標楷體" w:hAnsi="Times New Roman" w:hint="eastAsia"/>
                        <w:b/>
                        <w:color w:val="000000" w:themeColor="text1"/>
                        <w:sz w:val="28"/>
                        <w:szCs w:val="28"/>
                      </w:rPr>
                    </w:rPrChange>
                  </w:rPr>
                  <w:delText>）</w:delText>
                </w:r>
              </w:del>
            </w:moveFrom>
          </w:p>
        </w:tc>
        <w:tc>
          <w:tcPr>
            <w:tcW w:w="2907" w:type="dxa"/>
            <w:tcBorders>
              <w:bottom w:val="single" w:sz="12" w:space="0" w:color="000000" w:themeColor="text1"/>
            </w:tcBorders>
            <w:tcPrChange w:id="1030" w:author="user" w:date="2021-09-24T14:53:00Z">
              <w:tcPr>
                <w:tcW w:w="2624" w:type="dxa"/>
                <w:tcBorders>
                  <w:bottom w:val="single" w:sz="12" w:space="0" w:color="000000" w:themeColor="text1"/>
                </w:tcBorders>
              </w:tcPr>
            </w:tcPrChange>
          </w:tcPr>
          <w:p w14:paraId="036A0518" w14:textId="56F8C120" w:rsidR="00466F52" w:rsidRPr="000B5889" w:rsidDel="00F453A3" w:rsidRDefault="00466F52">
            <w:pPr>
              <w:adjustRightInd w:val="0"/>
              <w:snapToGrid w:val="0"/>
              <w:spacing w:line="360" w:lineRule="auto"/>
              <w:rPr>
                <w:del w:id="1031" w:author="政豪 劉" w:date="2021-09-26T23:55:00Z"/>
                <w:moveFrom w:id="1032" w:author="政豪 劉" w:date="2021-09-26T23:53:00Z"/>
                <w:rFonts w:ascii="Times New Roman" w:eastAsia="標楷體" w:hAnsi="Times New Roman"/>
                <w:color w:val="000000" w:themeColor="text1"/>
                <w:szCs w:val="28"/>
                <w:rPrChange w:id="1033" w:author="user" w:date="2021-09-24T14:53:00Z">
                  <w:rPr>
                    <w:del w:id="1034" w:author="政豪 劉" w:date="2021-09-26T23:55:00Z"/>
                    <w:moveFrom w:id="1035" w:author="政豪 劉" w:date="2021-09-26T23:53:00Z"/>
                    <w:rFonts w:ascii="Times New Roman" w:eastAsia="標楷體" w:hAnsi="Times New Roman"/>
                    <w:color w:val="000000" w:themeColor="text1"/>
                    <w:sz w:val="28"/>
                    <w:szCs w:val="28"/>
                  </w:rPr>
                </w:rPrChange>
              </w:rPr>
              <w:pPrChange w:id="1036" w:author="user" w:date="2021-09-24T14:53:00Z">
                <w:pPr>
                  <w:spacing w:line="360" w:lineRule="auto"/>
                </w:pPr>
              </w:pPrChange>
            </w:pPr>
            <w:moveFrom w:id="1037" w:author="政豪 劉" w:date="2021-09-26T23:53:00Z">
              <w:del w:id="1038" w:author="政豪 劉" w:date="2021-09-26T23:55:00Z">
                <w:r w:rsidRPr="000B5889" w:rsidDel="00F453A3">
                  <w:rPr>
                    <w:rFonts w:ascii="Times New Roman" w:eastAsia="標楷體" w:hAnsi="Times New Roman" w:hint="eastAsia"/>
                    <w:color w:val="000000" w:themeColor="text1"/>
                    <w:szCs w:val="28"/>
                    <w:rPrChange w:id="1039" w:author="user" w:date="2021-09-24T14:53:00Z">
                      <w:rPr>
                        <w:rFonts w:ascii="Times New Roman" w:eastAsia="標楷體" w:hAnsi="Times New Roman" w:hint="eastAsia"/>
                        <w:color w:val="000000" w:themeColor="text1"/>
                        <w:sz w:val="28"/>
                        <w:szCs w:val="28"/>
                      </w:rPr>
                    </w:rPrChange>
                  </w:rPr>
                  <w:delText>系統判斷結果</w:delText>
                </w:r>
              </w:del>
            </w:moveFrom>
          </w:p>
        </w:tc>
        <w:tc>
          <w:tcPr>
            <w:tcW w:w="2620" w:type="dxa"/>
            <w:tcBorders>
              <w:bottom w:val="single" w:sz="12" w:space="0" w:color="000000" w:themeColor="text1"/>
            </w:tcBorders>
            <w:tcPrChange w:id="1040" w:author="user" w:date="2021-09-24T14:53:00Z">
              <w:tcPr>
                <w:tcW w:w="2903" w:type="dxa"/>
                <w:tcBorders>
                  <w:bottom w:val="single" w:sz="12" w:space="0" w:color="000000" w:themeColor="text1"/>
                </w:tcBorders>
              </w:tcPr>
            </w:tcPrChange>
          </w:tcPr>
          <w:p w14:paraId="15520ED0" w14:textId="7E08BE71" w:rsidR="00466F52" w:rsidRPr="000B5889" w:rsidDel="00F453A3" w:rsidRDefault="00466F52">
            <w:pPr>
              <w:adjustRightInd w:val="0"/>
              <w:snapToGrid w:val="0"/>
              <w:spacing w:line="360" w:lineRule="auto"/>
              <w:rPr>
                <w:del w:id="1041" w:author="政豪 劉" w:date="2021-09-26T23:55:00Z"/>
                <w:moveFrom w:id="1042" w:author="政豪 劉" w:date="2021-09-26T23:53:00Z"/>
                <w:rFonts w:ascii="Times New Roman" w:eastAsia="標楷體" w:hAnsi="Times New Roman"/>
                <w:color w:val="000000" w:themeColor="text1"/>
                <w:szCs w:val="28"/>
                <w:rPrChange w:id="1043" w:author="user" w:date="2021-09-24T14:53:00Z">
                  <w:rPr>
                    <w:del w:id="1044" w:author="政豪 劉" w:date="2021-09-26T23:55:00Z"/>
                    <w:moveFrom w:id="1045" w:author="政豪 劉" w:date="2021-09-26T23:53:00Z"/>
                    <w:rFonts w:ascii="Times New Roman" w:eastAsia="標楷體" w:hAnsi="Times New Roman"/>
                    <w:color w:val="000000" w:themeColor="text1"/>
                    <w:sz w:val="28"/>
                    <w:szCs w:val="28"/>
                  </w:rPr>
                </w:rPrChange>
              </w:rPr>
              <w:pPrChange w:id="1046" w:author="user" w:date="2021-09-24T14:53:00Z">
                <w:pPr>
                  <w:spacing w:line="360" w:lineRule="auto"/>
                  <w:jc w:val="both"/>
                </w:pPr>
              </w:pPrChange>
            </w:pPr>
            <w:moveFrom w:id="1047" w:author="政豪 劉" w:date="2021-09-26T23:53:00Z">
              <w:del w:id="1048" w:author="政豪 劉" w:date="2021-09-26T23:55:00Z">
                <w:r w:rsidRPr="000B5889" w:rsidDel="00F453A3">
                  <w:rPr>
                    <w:rFonts w:ascii="Times New Roman" w:eastAsia="標楷體" w:hAnsi="Times New Roman" w:hint="eastAsia"/>
                    <w:color w:val="000000" w:themeColor="text1"/>
                    <w:szCs w:val="28"/>
                    <w:rPrChange w:id="1049" w:author="user" w:date="2021-09-24T14:53:00Z">
                      <w:rPr>
                        <w:rFonts w:ascii="Times New Roman" w:eastAsia="標楷體" w:hAnsi="Times New Roman" w:hint="eastAsia"/>
                        <w:color w:val="000000" w:themeColor="text1"/>
                        <w:sz w:val="28"/>
                        <w:szCs w:val="28"/>
                      </w:rPr>
                    </w:rPrChange>
                  </w:rPr>
                  <w:delText>經系統判斷，若正確回答則給予正確回饋，若錯誤則給予錯誤回饋。</w:delText>
                </w:r>
              </w:del>
            </w:moveFrom>
          </w:p>
        </w:tc>
      </w:tr>
      <w:tr w:rsidR="00466F52" w:rsidRPr="000B5889" w:rsidDel="00F453A3" w14:paraId="2BFA6479" w14:textId="5DF518FE" w:rsidTr="000B5889">
        <w:trPr>
          <w:del w:id="1050" w:author="政豪 劉" w:date="2021-09-26T23:55:00Z"/>
        </w:trPr>
        <w:tc>
          <w:tcPr>
            <w:tcW w:w="2763" w:type="dxa"/>
            <w:tcBorders>
              <w:top w:val="single" w:sz="12" w:space="0" w:color="000000" w:themeColor="text1"/>
              <w:bottom w:val="single" w:sz="12" w:space="0" w:color="auto"/>
            </w:tcBorders>
            <w:tcPrChange w:id="1051" w:author="user" w:date="2021-09-24T14:53:00Z">
              <w:tcPr>
                <w:tcW w:w="2763" w:type="dxa"/>
                <w:tcBorders>
                  <w:top w:val="single" w:sz="12" w:space="0" w:color="000000" w:themeColor="text1"/>
                  <w:bottom w:val="single" w:sz="12" w:space="0" w:color="auto"/>
                </w:tcBorders>
              </w:tcPr>
            </w:tcPrChange>
          </w:tcPr>
          <w:p w14:paraId="4059F820" w14:textId="7A50F8CC" w:rsidR="00466F52" w:rsidRPr="000B5889" w:rsidDel="00F453A3" w:rsidRDefault="00466F52">
            <w:pPr>
              <w:adjustRightInd w:val="0"/>
              <w:snapToGrid w:val="0"/>
              <w:spacing w:line="360" w:lineRule="auto"/>
              <w:rPr>
                <w:del w:id="1052" w:author="政豪 劉" w:date="2021-09-26T23:55:00Z"/>
                <w:moveFrom w:id="1053" w:author="政豪 劉" w:date="2021-09-26T23:53:00Z"/>
                <w:rFonts w:ascii="Times New Roman" w:eastAsia="標楷體" w:hAnsi="Times New Roman"/>
                <w:bCs/>
                <w:color w:val="000000" w:themeColor="text1"/>
                <w:szCs w:val="28"/>
                <w:rPrChange w:id="1054" w:author="user" w:date="2021-09-24T14:53:00Z">
                  <w:rPr>
                    <w:del w:id="1055" w:author="政豪 劉" w:date="2021-09-26T23:55:00Z"/>
                    <w:moveFrom w:id="1056" w:author="政豪 劉" w:date="2021-09-26T23:53:00Z"/>
                    <w:rFonts w:ascii="Times New Roman" w:eastAsia="標楷體" w:hAnsi="Times New Roman"/>
                    <w:bCs/>
                    <w:color w:val="000000" w:themeColor="text1"/>
                    <w:sz w:val="28"/>
                    <w:szCs w:val="28"/>
                  </w:rPr>
                </w:rPrChange>
              </w:rPr>
              <w:pPrChange w:id="1057" w:author="user" w:date="2021-09-24T14:53:00Z">
                <w:pPr>
                  <w:spacing w:line="360" w:lineRule="auto"/>
                </w:pPr>
              </w:pPrChange>
            </w:pPr>
            <w:moveFrom w:id="1058" w:author="政豪 劉" w:date="2021-09-26T23:53:00Z">
              <w:del w:id="1059" w:author="政豪 劉" w:date="2021-09-26T23:55:00Z">
                <w:r w:rsidRPr="000B5889" w:rsidDel="00F453A3">
                  <w:rPr>
                    <w:rFonts w:ascii="Times New Roman" w:eastAsia="標楷體" w:hAnsi="Times New Roman" w:hint="eastAsia"/>
                    <w:color w:val="000000" w:themeColor="text1"/>
                    <w:szCs w:val="28"/>
                    <w:rPrChange w:id="1060" w:author="user" w:date="2021-09-24T14:53:00Z">
                      <w:rPr>
                        <w:rFonts w:ascii="Times New Roman" w:eastAsia="標楷體" w:hAnsi="Times New Roman" w:hint="eastAsia"/>
                        <w:b/>
                        <w:color w:val="000000" w:themeColor="text1"/>
                        <w:sz w:val="28"/>
                        <w:szCs w:val="28"/>
                      </w:rPr>
                    </w:rPrChange>
                  </w:rPr>
                  <w:delText>學習結果（</w:delText>
                </w:r>
                <w:r w:rsidRPr="000B5889" w:rsidDel="00F453A3">
                  <w:rPr>
                    <w:rFonts w:ascii="Times New Roman" w:eastAsia="標楷體" w:hAnsi="Times New Roman" w:cs="Times New Roman"/>
                    <w:color w:val="000000" w:themeColor="text1"/>
                    <w:szCs w:val="28"/>
                    <w:rPrChange w:id="1061" w:author="user" w:date="2021-09-24T14:53:00Z">
                      <w:rPr>
                        <w:rFonts w:ascii="Times New Roman" w:eastAsia="標楷體" w:hAnsi="Times New Roman" w:cs="Times New Roman"/>
                        <w:b/>
                        <w:color w:val="000000" w:themeColor="text1"/>
                        <w:sz w:val="28"/>
                        <w:szCs w:val="28"/>
                      </w:rPr>
                    </w:rPrChange>
                  </w:rPr>
                  <w:delText>Outcome</w:delText>
                </w:r>
                <w:r w:rsidRPr="000B5889" w:rsidDel="00F453A3">
                  <w:rPr>
                    <w:rFonts w:ascii="Times New Roman" w:eastAsia="標楷體" w:hAnsi="Times New Roman" w:cs="Times New Roman" w:hint="eastAsia"/>
                    <w:szCs w:val="28"/>
                    <w:rPrChange w:id="1062" w:author="user" w:date="2021-09-24T14:53:00Z">
                      <w:rPr>
                        <w:rFonts w:ascii="Times New Roman" w:eastAsia="標楷體" w:hAnsi="Times New Roman" w:cs="Times New Roman" w:hint="eastAsia"/>
                        <w:b/>
                        <w:sz w:val="28"/>
                        <w:szCs w:val="28"/>
                      </w:rPr>
                    </w:rPrChange>
                  </w:rPr>
                  <w:delText>）</w:delText>
                </w:r>
              </w:del>
            </w:moveFrom>
          </w:p>
          <w:p w14:paraId="5690B6A5" w14:textId="0BE507A8" w:rsidR="00466F52" w:rsidRPr="000B5889" w:rsidDel="00F453A3" w:rsidRDefault="00466F52">
            <w:pPr>
              <w:adjustRightInd w:val="0"/>
              <w:snapToGrid w:val="0"/>
              <w:spacing w:line="360" w:lineRule="auto"/>
              <w:rPr>
                <w:del w:id="1063" w:author="政豪 劉" w:date="2021-09-26T23:55:00Z"/>
                <w:moveFrom w:id="1064" w:author="政豪 劉" w:date="2021-09-26T23:53:00Z"/>
                <w:rFonts w:ascii="Times New Roman" w:eastAsia="標楷體" w:hAnsi="Times New Roman"/>
                <w:color w:val="000000" w:themeColor="text1"/>
                <w:szCs w:val="28"/>
                <w:rPrChange w:id="1065" w:author="user" w:date="2021-09-24T14:53:00Z">
                  <w:rPr>
                    <w:del w:id="1066" w:author="政豪 劉" w:date="2021-09-26T23:55:00Z"/>
                    <w:moveFrom w:id="1067" w:author="政豪 劉" w:date="2021-09-26T23:53:00Z"/>
                    <w:rFonts w:ascii="Times New Roman" w:eastAsia="標楷體" w:hAnsi="Times New Roman"/>
                    <w:b/>
                    <w:color w:val="000000" w:themeColor="text1"/>
                    <w:sz w:val="28"/>
                    <w:szCs w:val="28"/>
                  </w:rPr>
                </w:rPrChange>
              </w:rPr>
              <w:pPrChange w:id="1068" w:author="user" w:date="2021-09-24T14:53:00Z">
                <w:pPr>
                  <w:spacing w:line="360" w:lineRule="auto"/>
                </w:pPr>
              </w:pPrChange>
            </w:pPr>
            <w:moveFrom w:id="1069" w:author="政豪 劉" w:date="2021-09-26T23:53:00Z">
              <w:del w:id="1070" w:author="政豪 劉" w:date="2021-09-26T23:55:00Z">
                <w:r w:rsidRPr="000B5889" w:rsidDel="00F453A3">
                  <w:rPr>
                    <w:rFonts w:ascii="Times New Roman" w:eastAsia="標楷體" w:hAnsi="Times New Roman" w:hint="eastAsia"/>
                    <w:color w:val="000000" w:themeColor="text1"/>
                    <w:szCs w:val="28"/>
                    <w:rPrChange w:id="1071" w:author="user" w:date="2021-09-24T14:53:00Z">
                      <w:rPr>
                        <w:rFonts w:ascii="Times New Roman" w:eastAsia="標楷體" w:hAnsi="Times New Roman" w:hint="eastAsia"/>
                        <w:b/>
                        <w:color w:val="000000" w:themeColor="text1"/>
                        <w:sz w:val="28"/>
                        <w:szCs w:val="28"/>
                      </w:rPr>
                    </w:rPrChange>
                  </w:rPr>
                  <w:delText>（</w:delText>
                </w:r>
                <w:r w:rsidRPr="000B5889" w:rsidDel="00F453A3">
                  <w:rPr>
                    <w:rFonts w:ascii="Times New Roman" w:eastAsia="標楷體" w:hAnsi="Times New Roman" w:cs="Times New Roman"/>
                    <w:color w:val="000000" w:themeColor="text1"/>
                    <w:szCs w:val="28"/>
                    <w:rPrChange w:id="1072" w:author="user" w:date="2021-09-24T14:53:00Z">
                      <w:rPr>
                        <w:rFonts w:ascii="Times New Roman" w:eastAsia="標楷體" w:hAnsi="Times New Roman" w:cs="Times New Roman"/>
                        <w:b/>
                        <w:color w:val="000000" w:themeColor="text1"/>
                        <w:sz w:val="28"/>
                        <w:szCs w:val="28"/>
                      </w:rPr>
                    </w:rPrChange>
                  </w:rPr>
                  <w:delText>Learning Outcomes</w:delText>
                </w:r>
                <w:r w:rsidRPr="000B5889" w:rsidDel="00F453A3">
                  <w:rPr>
                    <w:rFonts w:ascii="Times New Roman" w:eastAsia="標楷體" w:hAnsi="Times New Roman" w:hint="eastAsia"/>
                    <w:color w:val="000000" w:themeColor="text1"/>
                    <w:szCs w:val="28"/>
                    <w:rPrChange w:id="1073" w:author="user" w:date="2021-09-24T14:53:00Z">
                      <w:rPr>
                        <w:rFonts w:ascii="Times New Roman" w:eastAsia="標楷體" w:hAnsi="Times New Roman" w:hint="eastAsia"/>
                        <w:b/>
                        <w:color w:val="000000" w:themeColor="text1"/>
                        <w:sz w:val="28"/>
                        <w:szCs w:val="28"/>
                      </w:rPr>
                    </w:rPrChange>
                  </w:rPr>
                  <w:delText>）</w:delText>
                </w:r>
              </w:del>
            </w:moveFrom>
          </w:p>
        </w:tc>
        <w:tc>
          <w:tcPr>
            <w:tcW w:w="2907" w:type="dxa"/>
            <w:tcBorders>
              <w:top w:val="single" w:sz="12" w:space="0" w:color="000000" w:themeColor="text1"/>
              <w:bottom w:val="single" w:sz="12" w:space="0" w:color="auto"/>
            </w:tcBorders>
            <w:tcPrChange w:id="1074" w:author="user" w:date="2021-09-24T14:53:00Z">
              <w:tcPr>
                <w:tcW w:w="2624" w:type="dxa"/>
                <w:tcBorders>
                  <w:top w:val="single" w:sz="12" w:space="0" w:color="000000" w:themeColor="text1"/>
                  <w:bottom w:val="single" w:sz="12" w:space="0" w:color="auto"/>
                </w:tcBorders>
              </w:tcPr>
            </w:tcPrChange>
          </w:tcPr>
          <w:p w14:paraId="08BBBBAD" w14:textId="3D5109B3" w:rsidR="00466F52" w:rsidRPr="000B5889" w:rsidDel="00F453A3" w:rsidRDefault="00466F52">
            <w:pPr>
              <w:adjustRightInd w:val="0"/>
              <w:snapToGrid w:val="0"/>
              <w:spacing w:line="360" w:lineRule="auto"/>
              <w:rPr>
                <w:del w:id="1075" w:author="政豪 劉" w:date="2021-09-26T23:55:00Z"/>
                <w:moveFrom w:id="1076" w:author="政豪 劉" w:date="2021-09-26T23:53:00Z"/>
                <w:rFonts w:ascii="Times New Roman" w:eastAsia="標楷體" w:hAnsi="Times New Roman"/>
                <w:color w:val="000000" w:themeColor="text1"/>
                <w:szCs w:val="28"/>
                <w:rPrChange w:id="1077" w:author="user" w:date="2021-09-24T14:53:00Z">
                  <w:rPr>
                    <w:del w:id="1078" w:author="政豪 劉" w:date="2021-09-26T23:55:00Z"/>
                    <w:moveFrom w:id="1079" w:author="政豪 劉" w:date="2021-09-26T23:53:00Z"/>
                    <w:rFonts w:ascii="Times New Roman" w:eastAsia="標楷體" w:hAnsi="Times New Roman"/>
                    <w:color w:val="000000" w:themeColor="text1"/>
                    <w:sz w:val="28"/>
                    <w:szCs w:val="28"/>
                  </w:rPr>
                </w:rPrChange>
              </w:rPr>
              <w:pPrChange w:id="1080" w:author="user" w:date="2021-09-24T14:53:00Z">
                <w:pPr>
                  <w:spacing w:line="360" w:lineRule="auto"/>
                </w:pPr>
              </w:pPrChange>
            </w:pPr>
            <w:moveFrom w:id="1081" w:author="政豪 劉" w:date="2021-09-26T23:53:00Z">
              <w:del w:id="1082" w:author="政豪 劉" w:date="2021-09-26T23:55:00Z">
                <w:r w:rsidRPr="000B5889" w:rsidDel="00F453A3">
                  <w:rPr>
                    <w:rFonts w:ascii="Times New Roman" w:eastAsia="標楷體" w:hAnsi="Times New Roman" w:hint="eastAsia"/>
                    <w:color w:val="000000" w:themeColor="text1"/>
                    <w:szCs w:val="28"/>
                    <w:rPrChange w:id="1083" w:author="user" w:date="2021-09-24T14:53:00Z">
                      <w:rPr>
                        <w:rFonts w:ascii="Times New Roman" w:eastAsia="標楷體" w:hAnsi="Times New Roman" w:hint="eastAsia"/>
                        <w:color w:val="000000" w:themeColor="text1"/>
                        <w:sz w:val="28"/>
                        <w:szCs w:val="28"/>
                      </w:rPr>
                    </w:rPrChange>
                  </w:rPr>
                  <w:delText>幼兒達到學習成效、動作技能及執行功能</w:delText>
                </w:r>
              </w:del>
            </w:moveFrom>
          </w:p>
        </w:tc>
        <w:tc>
          <w:tcPr>
            <w:tcW w:w="2620" w:type="dxa"/>
            <w:tcBorders>
              <w:top w:val="single" w:sz="12" w:space="0" w:color="000000" w:themeColor="text1"/>
              <w:bottom w:val="single" w:sz="12" w:space="0" w:color="auto"/>
            </w:tcBorders>
            <w:tcPrChange w:id="1084" w:author="user" w:date="2021-09-24T14:53:00Z">
              <w:tcPr>
                <w:tcW w:w="2903" w:type="dxa"/>
                <w:tcBorders>
                  <w:top w:val="single" w:sz="12" w:space="0" w:color="000000" w:themeColor="text1"/>
                  <w:bottom w:val="single" w:sz="12" w:space="0" w:color="auto"/>
                </w:tcBorders>
              </w:tcPr>
            </w:tcPrChange>
          </w:tcPr>
          <w:p w14:paraId="251B8642" w14:textId="0C561876" w:rsidR="00466F52" w:rsidRPr="000B5889" w:rsidDel="00F453A3" w:rsidRDefault="00466F52">
            <w:pPr>
              <w:adjustRightInd w:val="0"/>
              <w:snapToGrid w:val="0"/>
              <w:spacing w:line="360" w:lineRule="auto"/>
              <w:rPr>
                <w:del w:id="1085" w:author="政豪 劉" w:date="2021-09-26T23:55:00Z"/>
                <w:moveFrom w:id="1086" w:author="政豪 劉" w:date="2021-09-26T23:53:00Z"/>
                <w:rFonts w:ascii="Times New Roman" w:eastAsia="標楷體" w:hAnsi="Times New Roman"/>
                <w:color w:val="000000" w:themeColor="text1"/>
                <w:szCs w:val="28"/>
                <w:rPrChange w:id="1087" w:author="user" w:date="2021-09-24T14:53:00Z">
                  <w:rPr>
                    <w:del w:id="1088" w:author="政豪 劉" w:date="2021-09-26T23:55:00Z"/>
                    <w:moveFrom w:id="1089" w:author="政豪 劉" w:date="2021-09-26T23:53:00Z"/>
                    <w:rFonts w:ascii="Times New Roman" w:eastAsia="標楷體" w:hAnsi="Times New Roman"/>
                    <w:color w:val="000000" w:themeColor="text1"/>
                    <w:sz w:val="28"/>
                    <w:szCs w:val="28"/>
                  </w:rPr>
                </w:rPrChange>
              </w:rPr>
              <w:pPrChange w:id="1090" w:author="user" w:date="2021-09-24T14:53:00Z">
                <w:pPr>
                  <w:spacing w:line="360" w:lineRule="auto"/>
                  <w:jc w:val="both"/>
                </w:pPr>
              </w:pPrChange>
            </w:pPr>
            <w:moveFrom w:id="1091" w:author="政豪 劉" w:date="2021-09-26T23:53:00Z">
              <w:del w:id="1092" w:author="政豪 劉" w:date="2021-09-26T23:55:00Z">
                <w:r w:rsidRPr="000B5889" w:rsidDel="00F453A3">
                  <w:rPr>
                    <w:rFonts w:ascii="Times New Roman" w:eastAsia="標楷體" w:hAnsi="Times New Roman" w:hint="eastAsia"/>
                    <w:color w:val="000000" w:themeColor="text1"/>
                    <w:szCs w:val="28"/>
                    <w:rPrChange w:id="1093" w:author="user" w:date="2021-09-24T14:53:00Z">
                      <w:rPr>
                        <w:rFonts w:ascii="Times New Roman" w:eastAsia="標楷體" w:hAnsi="Times New Roman" w:hint="eastAsia"/>
                        <w:color w:val="000000" w:themeColor="text1"/>
                        <w:sz w:val="28"/>
                        <w:szCs w:val="28"/>
                      </w:rPr>
                    </w:rPrChange>
                  </w:rPr>
                  <w:delText>經由前面遊戲循環，讓幼兒經由遊戲學習，達到學習成效，動作技能，執行功能的提升。</w:delText>
                </w:r>
              </w:del>
            </w:moveFrom>
          </w:p>
        </w:tc>
      </w:tr>
    </w:tbl>
    <w:moveFromRangeEnd w:id="663"/>
    <w:p w14:paraId="76E42778" w14:textId="6D7A78E8" w:rsidR="00E91FE2" w:rsidRPr="00A47D85" w:rsidDel="00F453A3" w:rsidRDefault="00466F52" w:rsidP="00F453A3">
      <w:pPr>
        <w:adjustRightInd w:val="0"/>
        <w:snapToGrid w:val="0"/>
        <w:spacing w:line="360" w:lineRule="auto"/>
        <w:rPr>
          <w:del w:id="1094" w:author="政豪 劉" w:date="2021-09-26T23:55:00Z"/>
          <w:rFonts w:ascii="Times New Roman" w:eastAsia="標楷體" w:hAnsi="Times New Roman"/>
          <w:color w:val="000000" w:themeColor="text1"/>
          <w:sz w:val="28"/>
          <w:szCs w:val="28"/>
        </w:rPr>
      </w:pPr>
      <w:del w:id="1095" w:author="政豪 劉" w:date="2021-09-26T23:55:00Z">
        <w:r w:rsidRPr="00A47D85" w:rsidDel="00F453A3">
          <w:rPr>
            <w:rFonts w:ascii="Times New Roman" w:eastAsia="標楷體" w:hAnsi="Times New Roman"/>
            <w:color w:val="000000" w:themeColor="text1"/>
            <w:sz w:val="28"/>
            <w:szCs w:val="28"/>
          </w:rPr>
          <w:br/>
        </w:r>
        <w:r w:rsidR="00E91FE2" w:rsidRPr="00A47D85" w:rsidDel="00F453A3">
          <w:rPr>
            <w:rFonts w:ascii="Times New Roman" w:eastAsia="標楷體" w:hAnsi="Times New Roman" w:hint="eastAsia"/>
            <w:color w:val="000000" w:themeColor="text1"/>
            <w:sz w:val="28"/>
            <w:szCs w:val="28"/>
          </w:rPr>
          <w:delText>三</w:delText>
        </w:r>
        <w:r w:rsidR="00E91FE2" w:rsidRPr="00A47D85" w:rsidDel="00F453A3">
          <w:rPr>
            <w:rFonts w:ascii="Times New Roman" w:eastAsia="標楷體" w:hAnsi="Times New Roman"/>
            <w:color w:val="000000" w:themeColor="text1"/>
            <w:sz w:val="28"/>
            <w:szCs w:val="28"/>
          </w:rPr>
          <w:delText>、</w:delText>
        </w:r>
        <w:r w:rsidR="00E91FE2" w:rsidRPr="00A47D85" w:rsidDel="00F453A3">
          <w:rPr>
            <w:rFonts w:ascii="Times New Roman" w:eastAsia="標楷體" w:hAnsi="Times New Roman" w:hint="eastAsia"/>
            <w:color w:val="000000" w:themeColor="text1"/>
            <w:sz w:val="28"/>
            <w:szCs w:val="28"/>
          </w:rPr>
          <w:delText>傳統遊戲</w:delText>
        </w:r>
      </w:del>
      <w:ins w:id="1096" w:author="user" w:date="2021-09-24T14:54:00Z">
        <w:del w:id="1097" w:author="政豪 劉" w:date="2021-09-26T23:55:00Z">
          <w:r w:rsidR="004863B0" w:rsidDel="00F453A3">
            <w:rPr>
              <w:rFonts w:ascii="Times New Roman" w:eastAsia="標楷體" w:hAnsi="Times New Roman" w:hint="eastAsia"/>
              <w:color w:val="000000" w:themeColor="text1"/>
              <w:sz w:val="28"/>
              <w:szCs w:val="28"/>
            </w:rPr>
            <w:delText>活動</w:delText>
          </w:r>
        </w:del>
      </w:ins>
      <w:del w:id="1098" w:author="政豪 劉" w:date="2021-09-26T23:55:00Z">
        <w:r w:rsidR="00E91FE2" w:rsidRPr="00A47D85" w:rsidDel="00F453A3">
          <w:rPr>
            <w:rFonts w:ascii="Times New Roman" w:eastAsia="標楷體" w:hAnsi="Times New Roman" w:hint="eastAsia"/>
            <w:color w:val="000000" w:themeColor="text1"/>
            <w:sz w:val="28"/>
            <w:szCs w:val="28"/>
          </w:rPr>
          <w:delText>教學活動概述</w:delText>
        </w:r>
      </w:del>
    </w:p>
    <w:p w14:paraId="20A862D4" w14:textId="02E44597" w:rsidR="00E91FE2" w:rsidRPr="00A47D85" w:rsidDel="00F453A3" w:rsidRDefault="00E91FE2" w:rsidP="00F453A3">
      <w:pPr>
        <w:adjustRightInd w:val="0"/>
        <w:snapToGrid w:val="0"/>
        <w:spacing w:line="360" w:lineRule="auto"/>
        <w:rPr>
          <w:del w:id="1099" w:author="政豪 劉" w:date="2021-09-26T23:55:00Z"/>
          <w:rFonts w:ascii="Times New Roman" w:eastAsia="標楷體" w:hAnsi="Times New Roman"/>
          <w:color w:val="000000" w:themeColor="text1"/>
          <w:sz w:val="28"/>
          <w:szCs w:val="28"/>
        </w:rPr>
      </w:pPr>
      <w:del w:id="1100" w:author="政豪 劉" w:date="2021-09-26T23:55:00Z">
        <w:r w:rsidRPr="00A47D85" w:rsidDel="00F453A3">
          <w:rPr>
            <w:rFonts w:ascii="Times New Roman" w:eastAsia="標楷體" w:hAnsi="Times New Roman" w:hint="eastAsia"/>
            <w:color w:val="000000" w:themeColor="text1"/>
            <w:sz w:val="28"/>
            <w:szCs w:val="28"/>
          </w:rPr>
          <w:delText>本研究之對照組運用傳統教學於美感活動課程，教師透過故事的引導，以童話故事</w:delText>
        </w:r>
        <w:r w:rsidRPr="00A47D85" w:rsidDel="00F453A3">
          <w:rPr>
            <w:rFonts w:ascii="Times New Roman" w:eastAsia="標楷體" w:hAnsi="Times New Roman"/>
            <w:color w:val="000000" w:themeColor="text1"/>
            <w:sz w:val="28"/>
            <w:szCs w:val="28"/>
          </w:rPr>
          <w:delText>-</w:delText>
        </w:r>
        <w:r w:rsidRPr="00A47D85" w:rsidDel="00F453A3">
          <w:rPr>
            <w:rFonts w:ascii="Times New Roman" w:eastAsia="標楷體" w:hAnsi="Times New Roman"/>
            <w:color w:val="000000" w:themeColor="text1"/>
            <w:sz w:val="28"/>
            <w:szCs w:val="28"/>
          </w:rPr>
          <w:delText>三隻小豬進行肢體活動教學背景，孩童化身為故事主角三隻小豬，活動內容以故事中出現的事、物為教學主題</w:delText>
        </w:r>
        <w:r w:rsidRPr="00A47D85" w:rsidDel="00F453A3">
          <w:rPr>
            <w:rFonts w:ascii="Times New Roman" w:eastAsia="標楷體" w:hAnsi="Times New Roman" w:hint="eastAsia"/>
            <w:color w:val="000000" w:themeColor="text1"/>
            <w:sz w:val="28"/>
            <w:szCs w:val="28"/>
          </w:rPr>
          <w:delText>，並一步一步進行美感概念學習（</w:delText>
        </w:r>
      </w:del>
      <w:del w:id="1101" w:author="政豪 劉" w:date="2021-09-26T23:13:00Z">
        <w:r w:rsidRPr="00A47D85" w:rsidDel="00C779E3">
          <w:rPr>
            <w:rFonts w:ascii="Times New Roman" w:eastAsia="標楷體" w:hAnsi="Times New Roman" w:hint="eastAsia"/>
            <w:color w:val="000000" w:themeColor="text1"/>
            <w:sz w:val="28"/>
            <w:szCs w:val="28"/>
          </w:rPr>
          <w:delText>顏色、形狀</w:delText>
        </w:r>
      </w:del>
      <w:del w:id="1102" w:author="政豪 劉" w:date="2021-09-26T23:55:00Z">
        <w:r w:rsidRPr="00A47D85" w:rsidDel="00F453A3">
          <w:rPr>
            <w:rFonts w:ascii="Times New Roman" w:eastAsia="標楷體" w:hAnsi="Times New Roman" w:hint="eastAsia"/>
            <w:color w:val="000000" w:themeColor="text1"/>
            <w:sz w:val="28"/>
            <w:szCs w:val="28"/>
          </w:rPr>
          <w:delText>），孩童依照教師示範進行課程的學習，孩童屬於被動的接受訊息</w:delText>
        </w:r>
        <w:r w:rsidRPr="00A47D85" w:rsidDel="00F453A3">
          <w:rPr>
            <w:rFonts w:ascii="Times New Roman" w:eastAsia="標楷體" w:hAnsi="Times New Roman"/>
            <w:color w:val="000000" w:themeColor="text1"/>
            <w:sz w:val="28"/>
            <w:szCs w:val="28"/>
          </w:rPr>
          <w:delText>。</w:delText>
        </w:r>
        <w:bookmarkStart w:id="1103" w:name="_Hlk83056146"/>
      </w:del>
    </w:p>
    <w:p w14:paraId="052C1F24" w14:textId="0A4E596C" w:rsidR="00E91FE2" w:rsidRPr="00A47D85" w:rsidDel="00F453A3" w:rsidRDefault="00E91FE2" w:rsidP="00F453A3">
      <w:pPr>
        <w:adjustRightInd w:val="0"/>
        <w:snapToGrid w:val="0"/>
        <w:spacing w:line="360" w:lineRule="auto"/>
        <w:rPr>
          <w:del w:id="1104" w:author="政豪 劉" w:date="2021-09-26T23:55:00Z"/>
          <w:rFonts w:ascii="Times New Roman" w:eastAsia="標楷體" w:hAnsi="Times New Roman"/>
          <w:color w:val="000000" w:themeColor="text1"/>
          <w:sz w:val="28"/>
          <w:szCs w:val="28"/>
        </w:rPr>
      </w:pPr>
    </w:p>
    <w:bookmarkEnd w:id="1103"/>
    <w:p w14:paraId="56C5FB95" w14:textId="74FE7389" w:rsidR="00815D35" w:rsidRPr="00A47D85" w:rsidDel="00F453A3" w:rsidRDefault="00E91FE2" w:rsidP="00F453A3">
      <w:pPr>
        <w:adjustRightInd w:val="0"/>
        <w:snapToGrid w:val="0"/>
        <w:spacing w:line="360" w:lineRule="auto"/>
        <w:rPr>
          <w:del w:id="1105" w:author="政豪 劉" w:date="2021-09-26T23:55:00Z"/>
          <w:rFonts w:ascii="Times New Roman" w:eastAsia="標楷體" w:hAnsi="Times New Roman"/>
          <w:color w:val="000000" w:themeColor="text1"/>
          <w:sz w:val="28"/>
          <w:szCs w:val="28"/>
        </w:rPr>
      </w:pPr>
      <w:del w:id="1106" w:author="政豪 劉" w:date="2021-09-26T23:55:00Z">
        <w:r w:rsidRPr="00A47D85" w:rsidDel="00F453A3">
          <w:rPr>
            <w:rFonts w:ascii="Times New Roman" w:eastAsia="標楷體" w:hAnsi="Times New Roman" w:hint="eastAsia"/>
            <w:color w:val="000000" w:themeColor="text1"/>
            <w:sz w:val="28"/>
            <w:szCs w:val="28"/>
          </w:rPr>
          <w:delText>四</w:delText>
        </w:r>
        <w:r w:rsidR="00466F52" w:rsidRPr="00A47D85" w:rsidDel="00F453A3">
          <w:rPr>
            <w:rFonts w:ascii="Times New Roman" w:eastAsia="標楷體" w:hAnsi="Times New Roman"/>
            <w:color w:val="000000" w:themeColor="text1"/>
            <w:sz w:val="28"/>
            <w:szCs w:val="28"/>
          </w:rPr>
          <w:delText>、</w:delText>
        </w:r>
        <w:r w:rsidR="00466F52" w:rsidRPr="00A47D85" w:rsidDel="00F453A3">
          <w:rPr>
            <w:rFonts w:ascii="Times New Roman" w:eastAsia="標楷體" w:hAnsi="Times New Roman" w:hint="eastAsia"/>
            <w:color w:val="000000" w:themeColor="text1"/>
            <w:sz w:val="28"/>
            <w:szCs w:val="28"/>
          </w:rPr>
          <w:delText>遊戲教學活動概述</w:delText>
        </w:r>
      </w:del>
    </w:p>
    <w:p w14:paraId="1E296AB3" w14:textId="6B557CA7" w:rsidR="00466F52" w:rsidRPr="00A47D85" w:rsidDel="00F453A3" w:rsidRDefault="00466F52" w:rsidP="00F453A3">
      <w:pPr>
        <w:adjustRightInd w:val="0"/>
        <w:snapToGrid w:val="0"/>
        <w:spacing w:line="360" w:lineRule="auto"/>
        <w:rPr>
          <w:del w:id="1107" w:author="政豪 劉" w:date="2021-09-26T23:55:00Z"/>
          <w:rFonts w:ascii="Times New Roman" w:eastAsia="標楷體" w:hAnsi="Times New Roman"/>
          <w:color w:val="000000" w:themeColor="text1"/>
          <w:sz w:val="28"/>
          <w:szCs w:val="28"/>
        </w:rPr>
      </w:pPr>
      <w:del w:id="1108" w:author="政豪 劉" w:date="2021-09-26T23:55:00Z">
        <w:r w:rsidRPr="00A47D85" w:rsidDel="00F453A3">
          <w:rPr>
            <w:rFonts w:ascii="Times New Roman" w:eastAsia="標楷體" w:hAnsi="Times New Roman" w:hint="eastAsia"/>
            <w:color w:val="000000" w:themeColor="text1"/>
            <w:sz w:val="28"/>
            <w:szCs w:val="28"/>
          </w:rPr>
          <w:delText>本研究以童話故事—三隻小豬進行遊戲設計</w:delText>
        </w:r>
        <w:r w:rsidRPr="00A47D85" w:rsidDel="00F453A3">
          <w:rPr>
            <w:rFonts w:ascii="Times New Roman" w:eastAsia="標楷體" w:hAnsi="Times New Roman"/>
            <w:color w:val="000000" w:themeColor="text1"/>
            <w:sz w:val="28"/>
            <w:szCs w:val="28"/>
          </w:rPr>
          <w:delText>,</w:delText>
        </w:r>
        <w:r w:rsidRPr="00A47D85" w:rsidDel="00F453A3">
          <w:rPr>
            <w:rFonts w:ascii="Times New Roman" w:eastAsia="標楷體" w:hAnsi="Times New Roman"/>
            <w:color w:val="000000" w:themeColor="text1"/>
            <w:sz w:val="28"/>
            <w:szCs w:val="28"/>
          </w:rPr>
          <w:delText>學習者在遊戲中的角</w:delText>
        </w:r>
        <w:r w:rsidRPr="00A47D85" w:rsidDel="00F453A3">
          <w:rPr>
            <w:rFonts w:ascii="Times New Roman" w:eastAsia="標楷體" w:hAnsi="Times New Roman" w:hint="eastAsia"/>
            <w:color w:val="000000" w:themeColor="text1"/>
            <w:sz w:val="28"/>
            <w:szCs w:val="28"/>
          </w:rPr>
          <w:delText>色為三隻小豬，</w:delText>
        </w:r>
        <w:r w:rsidRPr="00A47D85" w:rsidDel="00F453A3">
          <w:rPr>
            <w:rFonts w:ascii="Times New Roman" w:eastAsia="標楷體" w:hAnsi="Times New Roman"/>
            <w:color w:val="000000" w:themeColor="text1"/>
            <w:sz w:val="28"/>
            <w:szCs w:val="28"/>
          </w:rPr>
          <w:delText>遊戲的內容以</w:delText>
        </w:r>
        <w:r w:rsidRPr="00A47D85" w:rsidDel="00F453A3">
          <w:rPr>
            <w:rFonts w:ascii="Times New Roman" w:eastAsia="標楷體" w:hAnsi="Times New Roman" w:hint="eastAsia"/>
            <w:color w:val="000000" w:themeColor="text1"/>
            <w:sz w:val="28"/>
            <w:szCs w:val="28"/>
          </w:rPr>
          <w:delText>故事中的</w:delText>
        </w:r>
        <w:r w:rsidRPr="00A47D85" w:rsidDel="00F453A3">
          <w:rPr>
            <w:rFonts w:ascii="Times New Roman" w:eastAsia="標楷體" w:hAnsi="Times New Roman"/>
            <w:color w:val="000000" w:themeColor="text1"/>
            <w:sz w:val="28"/>
            <w:szCs w:val="28"/>
          </w:rPr>
          <w:delText>題材為教學主題</w:delText>
        </w:r>
        <w:r w:rsidRPr="00A47D85" w:rsidDel="00F453A3">
          <w:rPr>
            <w:rFonts w:ascii="Times New Roman" w:eastAsia="標楷體" w:hAnsi="Times New Roman" w:hint="eastAsia"/>
            <w:color w:val="000000" w:themeColor="text1"/>
            <w:sz w:val="28"/>
            <w:szCs w:val="28"/>
          </w:rPr>
          <w:delText>，</w:delText>
        </w:r>
        <w:r w:rsidRPr="00A47D85" w:rsidDel="00F453A3">
          <w:rPr>
            <w:rFonts w:ascii="Times New Roman" w:eastAsia="標楷體" w:hAnsi="Times New Roman"/>
            <w:color w:val="000000" w:themeColor="text1"/>
            <w:sz w:val="28"/>
            <w:szCs w:val="28"/>
          </w:rPr>
          <w:delText>分別為</w:delText>
        </w:r>
        <w:r w:rsidRPr="00A47D85" w:rsidDel="00F453A3">
          <w:rPr>
            <w:rFonts w:ascii="Times New Roman" w:eastAsia="標楷體" w:hAnsi="Times New Roman" w:hint="eastAsia"/>
            <w:color w:val="000000" w:themeColor="text1"/>
            <w:sz w:val="28"/>
            <w:szCs w:val="28"/>
          </w:rPr>
          <w:delText>選材料</w:delText>
        </w:r>
        <w:r w:rsidRPr="00A47D85" w:rsidDel="00F453A3">
          <w:rPr>
            <w:rFonts w:ascii="Times New Roman" w:eastAsia="標楷體" w:hAnsi="Times New Roman"/>
            <w:color w:val="000000" w:themeColor="text1"/>
            <w:sz w:val="28"/>
            <w:szCs w:val="28"/>
          </w:rPr>
          <w:delText>、</w:delText>
        </w:r>
        <w:r w:rsidRPr="00A47D85" w:rsidDel="00F453A3">
          <w:rPr>
            <w:rFonts w:ascii="Times New Roman" w:eastAsia="標楷體" w:hAnsi="Times New Roman" w:hint="eastAsia"/>
            <w:color w:val="000000" w:themeColor="text1"/>
            <w:sz w:val="28"/>
            <w:szCs w:val="28"/>
          </w:rPr>
          <w:delText>蓋房子</w:delText>
        </w:r>
        <w:r w:rsidRPr="00A47D85" w:rsidDel="00F453A3">
          <w:rPr>
            <w:rFonts w:ascii="Times New Roman" w:eastAsia="標楷體" w:hAnsi="Times New Roman"/>
            <w:color w:val="000000" w:themeColor="text1"/>
            <w:sz w:val="28"/>
            <w:szCs w:val="28"/>
          </w:rPr>
          <w:delText>、</w:delText>
        </w:r>
        <w:r w:rsidRPr="00A47D85" w:rsidDel="00F453A3">
          <w:rPr>
            <w:rFonts w:ascii="Times New Roman" w:eastAsia="標楷體" w:hAnsi="Times New Roman" w:hint="eastAsia"/>
            <w:color w:val="000000" w:themeColor="text1"/>
            <w:sz w:val="28"/>
            <w:szCs w:val="28"/>
          </w:rPr>
          <w:delText>保護小豬篇，</w:delText>
        </w:r>
        <w:r w:rsidRPr="00A47D85" w:rsidDel="00F453A3">
          <w:rPr>
            <w:rFonts w:ascii="Times New Roman" w:eastAsia="標楷體" w:hAnsi="Times New Roman"/>
            <w:color w:val="000000" w:themeColor="text1"/>
            <w:sz w:val="28"/>
            <w:szCs w:val="28"/>
          </w:rPr>
          <w:delText>以下表</w:delText>
        </w:r>
        <w:r w:rsidRPr="00A47D85" w:rsidDel="00F453A3">
          <w:rPr>
            <w:rFonts w:ascii="Times New Roman" w:eastAsia="標楷體" w:hAnsi="Times New Roman"/>
            <w:color w:val="000000" w:themeColor="text1"/>
            <w:sz w:val="28"/>
            <w:szCs w:val="28"/>
          </w:rPr>
          <w:delText xml:space="preserve"> 3-4</w:delText>
        </w:r>
        <w:r w:rsidRPr="00A47D85" w:rsidDel="00F453A3">
          <w:rPr>
            <w:rFonts w:ascii="Times New Roman" w:eastAsia="標楷體" w:hAnsi="Times New Roman"/>
            <w:color w:val="000000" w:themeColor="text1"/>
            <w:sz w:val="28"/>
            <w:szCs w:val="28"/>
          </w:rPr>
          <w:delText>、表</w:delText>
        </w:r>
        <w:r w:rsidRPr="00A47D85" w:rsidDel="00F453A3">
          <w:rPr>
            <w:rFonts w:ascii="Times New Roman" w:eastAsia="標楷體" w:hAnsi="Times New Roman"/>
            <w:color w:val="000000" w:themeColor="text1"/>
            <w:sz w:val="28"/>
            <w:szCs w:val="28"/>
          </w:rPr>
          <w:delText xml:space="preserve"> 3-5</w:delText>
        </w:r>
        <w:r w:rsidRPr="00A47D85" w:rsidDel="00F453A3">
          <w:rPr>
            <w:rFonts w:ascii="Times New Roman" w:eastAsia="標楷體" w:hAnsi="Times New Roman"/>
            <w:color w:val="000000" w:themeColor="text1"/>
            <w:sz w:val="28"/>
            <w:szCs w:val="28"/>
          </w:rPr>
          <w:delText>、表</w:delText>
        </w:r>
        <w:r w:rsidRPr="00A47D85" w:rsidDel="00F453A3">
          <w:rPr>
            <w:rFonts w:ascii="Times New Roman" w:eastAsia="標楷體" w:hAnsi="Times New Roman"/>
            <w:color w:val="000000" w:themeColor="text1"/>
            <w:sz w:val="28"/>
            <w:szCs w:val="28"/>
          </w:rPr>
          <w:delText xml:space="preserve"> 3-6 </w:delText>
        </w:r>
        <w:r w:rsidRPr="00A47D85" w:rsidDel="00F453A3">
          <w:rPr>
            <w:rFonts w:ascii="Times New Roman" w:eastAsia="標楷體" w:hAnsi="Times New Roman"/>
            <w:color w:val="000000" w:themeColor="text1"/>
            <w:sz w:val="28"/>
            <w:szCs w:val="28"/>
          </w:rPr>
          <w:delText>及</w:delText>
        </w:r>
      </w:del>
    </w:p>
    <w:p w14:paraId="1255EA50" w14:textId="021157D5" w:rsidR="00815D35" w:rsidRPr="00A47D85" w:rsidDel="00F453A3" w:rsidRDefault="00466F52" w:rsidP="00F453A3">
      <w:pPr>
        <w:adjustRightInd w:val="0"/>
        <w:snapToGrid w:val="0"/>
        <w:spacing w:line="360" w:lineRule="auto"/>
        <w:rPr>
          <w:del w:id="1109" w:author="政豪 劉" w:date="2021-09-26T23:55:00Z"/>
          <w:rFonts w:ascii="Times New Roman" w:eastAsia="標楷體" w:hAnsi="Times New Roman"/>
          <w:color w:val="000000" w:themeColor="text1"/>
          <w:sz w:val="28"/>
          <w:szCs w:val="28"/>
        </w:rPr>
      </w:pPr>
      <w:del w:id="1110" w:author="政豪 劉" w:date="2021-09-26T23:55:00Z">
        <w:r w:rsidRPr="00A47D85" w:rsidDel="00F453A3">
          <w:rPr>
            <w:rFonts w:ascii="Times New Roman" w:eastAsia="標楷體" w:hAnsi="Times New Roman"/>
            <w:color w:val="000000" w:themeColor="text1"/>
            <w:sz w:val="28"/>
            <w:szCs w:val="28"/>
          </w:rPr>
          <w:delText>為各週次之教學活動說明。</w:delText>
        </w:r>
      </w:del>
    </w:p>
    <w:p w14:paraId="25763EF8" w14:textId="6E634744" w:rsidR="00466F52" w:rsidDel="00F453A3" w:rsidRDefault="00466F52" w:rsidP="00F453A3">
      <w:pPr>
        <w:adjustRightInd w:val="0"/>
        <w:snapToGrid w:val="0"/>
        <w:spacing w:line="360" w:lineRule="auto"/>
        <w:rPr>
          <w:del w:id="1111" w:author="政豪 劉" w:date="2021-09-26T23:55:00Z"/>
          <w:rFonts w:ascii="Times New Roman" w:eastAsia="標楷體" w:hAnsi="Times New Roman"/>
          <w:color w:val="000000" w:themeColor="text1"/>
          <w:sz w:val="28"/>
          <w:szCs w:val="28"/>
        </w:rPr>
      </w:pPr>
    </w:p>
    <w:p w14:paraId="26670F8E" w14:textId="71B1E115" w:rsidR="00541191" w:rsidRPr="00A47D85" w:rsidDel="00F453A3" w:rsidRDefault="00541191" w:rsidP="00F453A3">
      <w:pPr>
        <w:adjustRightInd w:val="0"/>
        <w:snapToGrid w:val="0"/>
        <w:spacing w:line="360" w:lineRule="auto"/>
        <w:rPr>
          <w:del w:id="1112" w:author="政豪 劉" w:date="2021-09-26T23:55:00Z"/>
          <w:rFonts w:ascii="Times New Roman" w:eastAsia="標楷體" w:hAnsi="Times New Roman"/>
          <w:color w:val="000000" w:themeColor="text1"/>
          <w:sz w:val="28"/>
          <w:szCs w:val="28"/>
        </w:rPr>
      </w:pPr>
    </w:p>
    <w:p w14:paraId="10C3533C" w14:textId="2AFD90C4" w:rsidR="00815D35" w:rsidRPr="00A47D85" w:rsidDel="00F453A3" w:rsidRDefault="00815D35" w:rsidP="00F453A3">
      <w:pPr>
        <w:adjustRightInd w:val="0"/>
        <w:snapToGrid w:val="0"/>
        <w:spacing w:line="360" w:lineRule="auto"/>
        <w:rPr>
          <w:del w:id="1113" w:author="政豪 劉" w:date="2021-09-26T23:55:00Z"/>
          <w:sz w:val="28"/>
          <w:szCs w:val="28"/>
        </w:rPr>
      </w:pPr>
      <w:del w:id="1114" w:author="政豪 劉" w:date="2021-09-26T23:55:00Z">
        <w:r w:rsidRPr="00A47D85" w:rsidDel="00F453A3">
          <w:rPr>
            <w:rFonts w:ascii="標楷體" w:eastAsia="標楷體" w:hAnsi="標楷體" w:hint="eastAsia"/>
            <w:color w:val="000000"/>
            <w:sz w:val="28"/>
            <w:szCs w:val="28"/>
          </w:rPr>
          <w:delText>表</w:delText>
        </w:r>
        <w:r w:rsidRPr="00A47D85" w:rsidDel="00F453A3">
          <w:rPr>
            <w:rFonts w:ascii="Times New Roman" w:hAnsi="Times New Roman" w:cs="Times New Roman"/>
            <w:color w:val="000000"/>
            <w:sz w:val="28"/>
            <w:szCs w:val="28"/>
          </w:rPr>
          <w:delText>3-</w:delText>
        </w:r>
        <w:r w:rsidR="009D6C90" w:rsidRPr="00A47D85" w:rsidDel="00F453A3">
          <w:rPr>
            <w:rFonts w:ascii="Times New Roman" w:hAnsi="Times New Roman" w:cs="Times New Roman" w:hint="eastAsia"/>
            <w:color w:val="000000"/>
            <w:sz w:val="28"/>
            <w:szCs w:val="28"/>
          </w:rPr>
          <w:delText>4</w:delText>
        </w:r>
        <w:r w:rsidRPr="00A47D85" w:rsidDel="00F453A3">
          <w:rPr>
            <w:rFonts w:ascii="Times New Roman" w:hAnsi="Times New Roman" w:cs="Times New Roman"/>
            <w:color w:val="000000"/>
            <w:sz w:val="28"/>
            <w:szCs w:val="28"/>
          </w:rPr>
          <w:delText>活動一、活動二與活動三遊戲教學活動說明</w:delText>
        </w:r>
      </w:del>
    </w:p>
    <w:tbl>
      <w:tblPr>
        <w:tblW w:w="0" w:type="auto"/>
        <w:tblCellMar>
          <w:top w:w="15" w:type="dxa"/>
          <w:left w:w="15" w:type="dxa"/>
          <w:bottom w:w="15" w:type="dxa"/>
          <w:right w:w="15" w:type="dxa"/>
        </w:tblCellMar>
        <w:tblLook w:val="04A0" w:firstRow="1" w:lastRow="0" w:firstColumn="1" w:lastColumn="0" w:noHBand="0" w:noVBand="1"/>
      </w:tblPr>
      <w:tblGrid>
        <w:gridCol w:w="1190"/>
        <w:gridCol w:w="1190"/>
        <w:gridCol w:w="1430"/>
        <w:gridCol w:w="1430"/>
        <w:gridCol w:w="2990"/>
      </w:tblGrid>
      <w:tr w:rsidR="00815D35" w:rsidRPr="004863B0" w:rsidDel="00F453A3" w14:paraId="6C83DA73" w14:textId="49510541" w:rsidTr="00815D35">
        <w:trPr>
          <w:del w:id="1115" w:author="政豪 劉" w:date="2021-09-26T23:55:00Z"/>
        </w:trPr>
        <w:tc>
          <w:tcPr>
            <w:tcW w:w="0" w:type="auto"/>
            <w:tcBorders>
              <w:top w:val="single" w:sz="12" w:space="0" w:color="000000"/>
              <w:bottom w:val="single" w:sz="12" w:space="0" w:color="000000"/>
            </w:tcBorders>
            <w:tcMar>
              <w:top w:w="0" w:type="dxa"/>
              <w:left w:w="115" w:type="dxa"/>
              <w:bottom w:w="0" w:type="dxa"/>
              <w:right w:w="115" w:type="dxa"/>
            </w:tcMar>
            <w:hideMark/>
          </w:tcPr>
          <w:p w14:paraId="305CED54" w14:textId="20A34F4B" w:rsidR="00815D35" w:rsidRPr="004863B0" w:rsidDel="00F453A3" w:rsidRDefault="00815D35">
            <w:pPr>
              <w:adjustRightInd w:val="0"/>
              <w:snapToGrid w:val="0"/>
              <w:spacing w:line="360" w:lineRule="auto"/>
              <w:rPr>
                <w:del w:id="1116" w:author="政豪 劉" w:date="2021-09-26T23:55:00Z"/>
                <w:rFonts w:ascii="標楷體" w:eastAsia="標楷體" w:hAnsi="標楷體"/>
                <w:szCs w:val="28"/>
                <w:rPrChange w:id="1117" w:author="user" w:date="2021-09-24T14:55:00Z">
                  <w:rPr>
                    <w:del w:id="1118" w:author="政豪 劉" w:date="2021-09-26T23:55:00Z"/>
                    <w:rFonts w:ascii="標楷體" w:eastAsia="標楷體" w:hAnsi="標楷體"/>
                    <w:sz w:val="28"/>
                    <w:szCs w:val="28"/>
                  </w:rPr>
                </w:rPrChange>
              </w:rPr>
              <w:pPrChange w:id="1119" w:author="user" w:date="2021-09-24T14:55:00Z">
                <w:pPr>
                  <w:spacing w:line="360" w:lineRule="auto"/>
                  <w:jc w:val="center"/>
                </w:pPr>
              </w:pPrChange>
            </w:pPr>
            <w:del w:id="1120" w:author="政豪 劉" w:date="2021-09-26T23:55:00Z">
              <w:r w:rsidRPr="004863B0" w:rsidDel="00F453A3">
                <w:rPr>
                  <w:rFonts w:ascii="標楷體" w:eastAsia="標楷體" w:hAnsi="標楷體" w:cs="Times New Roman"/>
                  <w:color w:val="000000"/>
                  <w:szCs w:val="28"/>
                  <w:rPrChange w:id="1121" w:author="user" w:date="2021-09-24T14:55:00Z">
                    <w:rPr>
                      <w:rFonts w:ascii="標楷體" w:eastAsia="標楷體" w:hAnsi="標楷體" w:cs="Times New Roman"/>
                      <w:color w:val="000000"/>
                      <w:sz w:val="28"/>
                      <w:szCs w:val="28"/>
                    </w:rPr>
                  </w:rPrChange>
                </w:rPr>
                <w:delText>教學活動</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780982C2" w14:textId="25A7639E" w:rsidR="00815D35" w:rsidRPr="004863B0" w:rsidDel="00F453A3" w:rsidRDefault="00815D35">
            <w:pPr>
              <w:adjustRightInd w:val="0"/>
              <w:snapToGrid w:val="0"/>
              <w:spacing w:line="360" w:lineRule="auto"/>
              <w:rPr>
                <w:del w:id="1122" w:author="政豪 劉" w:date="2021-09-26T23:55:00Z"/>
                <w:rFonts w:ascii="標楷體" w:eastAsia="標楷體" w:hAnsi="標楷體"/>
                <w:szCs w:val="28"/>
                <w:rPrChange w:id="1123" w:author="user" w:date="2021-09-24T14:55:00Z">
                  <w:rPr>
                    <w:del w:id="1124" w:author="政豪 劉" w:date="2021-09-26T23:55:00Z"/>
                    <w:rFonts w:ascii="標楷體" w:eastAsia="標楷體" w:hAnsi="標楷體"/>
                    <w:sz w:val="28"/>
                    <w:szCs w:val="28"/>
                  </w:rPr>
                </w:rPrChange>
              </w:rPr>
              <w:pPrChange w:id="1125" w:author="user" w:date="2021-09-24T14:55:00Z">
                <w:pPr>
                  <w:spacing w:line="360" w:lineRule="auto"/>
                  <w:jc w:val="center"/>
                </w:pPr>
              </w:pPrChange>
            </w:pPr>
            <w:del w:id="1126" w:author="政豪 劉" w:date="2021-09-26T23:55:00Z">
              <w:r w:rsidRPr="004863B0" w:rsidDel="00F453A3">
                <w:rPr>
                  <w:rFonts w:ascii="標楷體" w:eastAsia="標楷體" w:hAnsi="標楷體" w:cs="Times New Roman"/>
                  <w:color w:val="000000"/>
                  <w:szCs w:val="28"/>
                  <w:rPrChange w:id="1127" w:author="user" w:date="2021-09-24T14:55:00Z">
                    <w:rPr>
                      <w:rFonts w:ascii="標楷體" w:eastAsia="標楷體" w:hAnsi="標楷體" w:cs="Times New Roman"/>
                      <w:color w:val="000000"/>
                      <w:sz w:val="28"/>
                      <w:szCs w:val="28"/>
                    </w:rPr>
                  </w:rPrChange>
                </w:rPr>
                <w:delText>動作技能</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1FEA451D" w14:textId="640E45A9" w:rsidR="00815D35" w:rsidRPr="004863B0" w:rsidDel="00F453A3" w:rsidRDefault="00815D35">
            <w:pPr>
              <w:adjustRightInd w:val="0"/>
              <w:snapToGrid w:val="0"/>
              <w:spacing w:line="360" w:lineRule="auto"/>
              <w:rPr>
                <w:del w:id="1128" w:author="政豪 劉" w:date="2021-09-26T23:55:00Z"/>
                <w:rFonts w:ascii="標楷體" w:eastAsia="標楷體" w:hAnsi="標楷體"/>
                <w:szCs w:val="28"/>
                <w:rPrChange w:id="1129" w:author="user" w:date="2021-09-24T14:55:00Z">
                  <w:rPr>
                    <w:del w:id="1130" w:author="政豪 劉" w:date="2021-09-26T23:55:00Z"/>
                    <w:rFonts w:ascii="標楷體" w:eastAsia="標楷體" w:hAnsi="標楷體"/>
                    <w:sz w:val="28"/>
                    <w:szCs w:val="28"/>
                  </w:rPr>
                </w:rPrChange>
              </w:rPr>
              <w:pPrChange w:id="1131" w:author="user" w:date="2021-09-24T14:55:00Z">
                <w:pPr>
                  <w:spacing w:line="360" w:lineRule="auto"/>
                  <w:jc w:val="center"/>
                </w:pPr>
              </w:pPrChange>
            </w:pPr>
            <w:del w:id="1132" w:author="政豪 劉" w:date="2021-09-26T23:55:00Z">
              <w:r w:rsidRPr="004863B0" w:rsidDel="00F453A3">
                <w:rPr>
                  <w:rFonts w:ascii="標楷體" w:eastAsia="標楷體" w:hAnsi="標楷體" w:cs="Times New Roman"/>
                  <w:color w:val="000000"/>
                  <w:szCs w:val="28"/>
                  <w:rPrChange w:id="1133" w:author="user" w:date="2021-09-24T14:55:00Z">
                    <w:rPr>
                      <w:rFonts w:ascii="標楷體" w:eastAsia="標楷體" w:hAnsi="標楷體" w:cs="Times New Roman"/>
                      <w:color w:val="000000"/>
                      <w:sz w:val="28"/>
                      <w:szCs w:val="28"/>
                    </w:rPr>
                  </w:rPrChange>
                </w:rPr>
                <w:delText>執行功能</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796A2E17" w14:textId="549AF974" w:rsidR="00815D35" w:rsidRPr="004863B0" w:rsidDel="00F453A3" w:rsidRDefault="00541191">
            <w:pPr>
              <w:adjustRightInd w:val="0"/>
              <w:snapToGrid w:val="0"/>
              <w:spacing w:line="360" w:lineRule="auto"/>
              <w:rPr>
                <w:del w:id="1134" w:author="政豪 劉" w:date="2021-09-26T23:55:00Z"/>
                <w:rFonts w:ascii="標楷體" w:eastAsia="標楷體" w:hAnsi="標楷體"/>
                <w:szCs w:val="28"/>
                <w:rPrChange w:id="1135" w:author="user" w:date="2021-09-24T14:55:00Z">
                  <w:rPr>
                    <w:del w:id="1136" w:author="政豪 劉" w:date="2021-09-26T23:55:00Z"/>
                    <w:rFonts w:ascii="標楷體" w:eastAsia="標楷體" w:hAnsi="標楷體"/>
                    <w:sz w:val="28"/>
                    <w:szCs w:val="28"/>
                  </w:rPr>
                </w:rPrChange>
              </w:rPr>
              <w:pPrChange w:id="1137" w:author="user" w:date="2021-09-24T14:55:00Z">
                <w:pPr>
                  <w:spacing w:line="360" w:lineRule="auto"/>
                  <w:jc w:val="center"/>
                </w:pPr>
              </w:pPrChange>
            </w:pPr>
            <w:del w:id="1138" w:author="政豪 劉" w:date="2021-09-26T23:55:00Z">
              <w:r w:rsidRPr="004863B0" w:rsidDel="00F453A3">
                <w:rPr>
                  <w:rFonts w:ascii="標楷體" w:eastAsia="標楷體" w:hAnsi="標楷體" w:cs="Times New Roman" w:hint="eastAsia"/>
                  <w:color w:val="000000"/>
                  <w:szCs w:val="28"/>
                  <w:rPrChange w:id="1139" w:author="user" w:date="2021-09-24T14:55:00Z">
                    <w:rPr>
                      <w:rFonts w:ascii="標楷體" w:eastAsia="標楷體" w:hAnsi="標楷體" w:cs="Times New Roman" w:hint="eastAsia"/>
                      <w:color w:val="000000"/>
                      <w:sz w:val="28"/>
                      <w:szCs w:val="28"/>
                    </w:rPr>
                  </w:rPrChange>
                </w:rPr>
                <w:delText>美感</w:delText>
              </w:r>
              <w:r w:rsidR="00815D35" w:rsidRPr="004863B0" w:rsidDel="00F453A3">
                <w:rPr>
                  <w:rFonts w:ascii="標楷體" w:eastAsia="標楷體" w:hAnsi="標楷體" w:cs="Times New Roman"/>
                  <w:color w:val="000000"/>
                  <w:szCs w:val="28"/>
                  <w:rPrChange w:id="1140" w:author="user" w:date="2021-09-24T14:55:00Z">
                    <w:rPr>
                      <w:rFonts w:ascii="標楷體" w:eastAsia="標楷體" w:hAnsi="標楷體" w:cs="Times New Roman"/>
                      <w:color w:val="000000"/>
                      <w:sz w:val="28"/>
                      <w:szCs w:val="28"/>
                    </w:rPr>
                  </w:rPrChange>
                </w:rPr>
                <w:delText>學習</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79773046" w14:textId="1315E078" w:rsidR="00815D35" w:rsidRPr="004863B0" w:rsidDel="00F453A3" w:rsidRDefault="00815D35">
            <w:pPr>
              <w:adjustRightInd w:val="0"/>
              <w:snapToGrid w:val="0"/>
              <w:spacing w:line="360" w:lineRule="auto"/>
              <w:rPr>
                <w:del w:id="1141" w:author="政豪 劉" w:date="2021-09-26T23:55:00Z"/>
                <w:rFonts w:ascii="標楷體" w:eastAsia="標楷體" w:hAnsi="標楷體"/>
                <w:szCs w:val="28"/>
                <w:rPrChange w:id="1142" w:author="user" w:date="2021-09-24T14:55:00Z">
                  <w:rPr>
                    <w:del w:id="1143" w:author="政豪 劉" w:date="2021-09-26T23:55:00Z"/>
                    <w:rFonts w:ascii="標楷體" w:eastAsia="標楷體" w:hAnsi="標楷體"/>
                    <w:sz w:val="28"/>
                    <w:szCs w:val="28"/>
                  </w:rPr>
                </w:rPrChange>
              </w:rPr>
              <w:pPrChange w:id="1144" w:author="user" w:date="2021-09-24T14:55:00Z">
                <w:pPr>
                  <w:spacing w:line="360" w:lineRule="auto"/>
                  <w:jc w:val="center"/>
                </w:pPr>
              </w:pPrChange>
            </w:pPr>
            <w:del w:id="1145" w:author="政豪 劉" w:date="2021-09-26T23:55:00Z">
              <w:r w:rsidRPr="004863B0" w:rsidDel="00F453A3">
                <w:rPr>
                  <w:rFonts w:ascii="標楷體" w:eastAsia="標楷體" w:hAnsi="標楷體" w:cs="Times New Roman"/>
                  <w:color w:val="000000"/>
                  <w:szCs w:val="28"/>
                  <w:rPrChange w:id="1146" w:author="user" w:date="2021-09-24T14:55:00Z">
                    <w:rPr>
                      <w:rFonts w:ascii="標楷體" w:eastAsia="標楷體" w:hAnsi="標楷體" w:cs="Times New Roman"/>
                      <w:color w:val="000000"/>
                      <w:sz w:val="28"/>
                      <w:szCs w:val="28"/>
                    </w:rPr>
                  </w:rPrChange>
                </w:rPr>
                <w:delText>學習目標</w:delText>
              </w:r>
            </w:del>
          </w:p>
        </w:tc>
      </w:tr>
      <w:tr w:rsidR="00815D35" w:rsidRPr="004863B0" w:rsidDel="00F453A3" w14:paraId="1126F81C" w14:textId="771C5BF6" w:rsidTr="00815D35">
        <w:trPr>
          <w:trHeight w:val="1440"/>
          <w:del w:id="1147" w:author="政豪 劉" w:date="2021-09-26T23:55:00Z"/>
        </w:trPr>
        <w:tc>
          <w:tcPr>
            <w:tcW w:w="0" w:type="auto"/>
            <w:tcBorders>
              <w:top w:val="single" w:sz="12" w:space="0" w:color="000000"/>
              <w:bottom w:val="single" w:sz="4" w:space="0" w:color="7F7F7F"/>
            </w:tcBorders>
            <w:tcMar>
              <w:top w:w="0" w:type="dxa"/>
              <w:left w:w="115" w:type="dxa"/>
              <w:bottom w:w="0" w:type="dxa"/>
              <w:right w:w="115" w:type="dxa"/>
            </w:tcMar>
            <w:hideMark/>
          </w:tcPr>
          <w:p w14:paraId="196052B5" w14:textId="68FF7C54" w:rsidR="00815D35" w:rsidRPr="004863B0" w:rsidDel="00F453A3" w:rsidRDefault="00815D35">
            <w:pPr>
              <w:adjustRightInd w:val="0"/>
              <w:snapToGrid w:val="0"/>
              <w:spacing w:line="360" w:lineRule="auto"/>
              <w:rPr>
                <w:del w:id="1148" w:author="政豪 劉" w:date="2021-09-26T23:55:00Z"/>
                <w:rFonts w:ascii="標楷體" w:eastAsia="標楷體" w:hAnsi="標楷體"/>
                <w:szCs w:val="28"/>
                <w:rPrChange w:id="1149" w:author="user" w:date="2021-09-24T14:55:00Z">
                  <w:rPr>
                    <w:del w:id="1150" w:author="政豪 劉" w:date="2021-09-26T23:55:00Z"/>
                    <w:rFonts w:ascii="標楷體" w:eastAsia="標楷體" w:hAnsi="標楷體"/>
                    <w:sz w:val="28"/>
                    <w:szCs w:val="28"/>
                  </w:rPr>
                </w:rPrChange>
              </w:rPr>
              <w:pPrChange w:id="1151" w:author="user" w:date="2021-09-24T14:55:00Z">
                <w:pPr>
                  <w:spacing w:line="360" w:lineRule="auto"/>
                  <w:jc w:val="both"/>
                </w:pPr>
              </w:pPrChange>
            </w:pPr>
            <w:del w:id="1152" w:author="政豪 劉" w:date="2021-09-26T23:55:00Z">
              <w:r w:rsidRPr="004863B0" w:rsidDel="00F453A3">
                <w:rPr>
                  <w:rFonts w:ascii="標楷體" w:eastAsia="標楷體" w:hAnsi="標楷體" w:cs="Times New Roman"/>
                  <w:b/>
                  <w:bCs/>
                  <w:color w:val="000000"/>
                  <w:szCs w:val="28"/>
                  <w:rPrChange w:id="1153" w:author="user" w:date="2021-09-24T14:55:00Z">
                    <w:rPr>
                      <w:rFonts w:ascii="標楷體" w:eastAsia="標楷體" w:hAnsi="標楷體" w:cs="Times New Roman"/>
                      <w:b/>
                      <w:bCs/>
                      <w:color w:val="000000"/>
                      <w:sz w:val="28"/>
                      <w:szCs w:val="28"/>
                    </w:rPr>
                  </w:rPrChange>
                </w:rPr>
                <w:delText>活動一</w:delText>
              </w:r>
            </w:del>
          </w:p>
        </w:tc>
        <w:tc>
          <w:tcPr>
            <w:tcW w:w="0" w:type="auto"/>
            <w:tcBorders>
              <w:top w:val="single" w:sz="12" w:space="0" w:color="000000"/>
              <w:bottom w:val="single" w:sz="4" w:space="0" w:color="7F7F7F"/>
            </w:tcBorders>
            <w:tcMar>
              <w:top w:w="0" w:type="dxa"/>
              <w:left w:w="115" w:type="dxa"/>
              <w:bottom w:w="0" w:type="dxa"/>
              <w:right w:w="115" w:type="dxa"/>
            </w:tcMar>
            <w:hideMark/>
          </w:tcPr>
          <w:p w14:paraId="1F51B702" w14:textId="4F83A50E" w:rsidR="00815D35" w:rsidRPr="004863B0" w:rsidDel="00F453A3" w:rsidRDefault="00815D35">
            <w:pPr>
              <w:adjustRightInd w:val="0"/>
              <w:snapToGrid w:val="0"/>
              <w:spacing w:line="360" w:lineRule="auto"/>
              <w:rPr>
                <w:del w:id="1154" w:author="政豪 劉" w:date="2021-09-26T23:55:00Z"/>
                <w:rFonts w:ascii="標楷體" w:eastAsia="標楷體" w:hAnsi="標楷體"/>
                <w:szCs w:val="28"/>
                <w:rPrChange w:id="1155" w:author="user" w:date="2021-09-24T14:55:00Z">
                  <w:rPr>
                    <w:del w:id="1156" w:author="政豪 劉" w:date="2021-09-26T23:55:00Z"/>
                    <w:rFonts w:ascii="標楷體" w:eastAsia="標楷體" w:hAnsi="標楷體"/>
                    <w:sz w:val="28"/>
                    <w:szCs w:val="28"/>
                  </w:rPr>
                </w:rPrChange>
              </w:rPr>
              <w:pPrChange w:id="1157" w:author="user" w:date="2021-09-24T14:55:00Z">
                <w:pPr>
                  <w:spacing w:line="360" w:lineRule="auto"/>
                  <w:jc w:val="both"/>
                </w:pPr>
              </w:pPrChange>
            </w:pPr>
            <w:del w:id="1158" w:author="政豪 劉" w:date="2021-09-26T23:55:00Z">
              <w:r w:rsidRPr="004863B0" w:rsidDel="00F453A3">
                <w:rPr>
                  <w:rFonts w:ascii="標楷體" w:eastAsia="標楷體" w:hAnsi="標楷體" w:cs="Times New Roman"/>
                  <w:color w:val="000000"/>
                  <w:szCs w:val="28"/>
                  <w:rPrChange w:id="1159" w:author="user" w:date="2021-09-24T14:55:00Z">
                    <w:rPr>
                      <w:rFonts w:ascii="標楷體" w:eastAsia="標楷體" w:hAnsi="標楷體" w:cs="Times New Roman"/>
                      <w:color w:val="000000"/>
                      <w:sz w:val="28"/>
                      <w:szCs w:val="28"/>
                    </w:rPr>
                  </w:rPrChange>
                </w:rPr>
                <w:delText>穩定性：</w:delText>
              </w:r>
            </w:del>
          </w:p>
          <w:p w14:paraId="1CE6859F" w14:textId="61B7CCC5" w:rsidR="00815D35" w:rsidRPr="004863B0" w:rsidDel="00F453A3" w:rsidRDefault="00815D35">
            <w:pPr>
              <w:adjustRightInd w:val="0"/>
              <w:snapToGrid w:val="0"/>
              <w:spacing w:line="360" w:lineRule="auto"/>
              <w:rPr>
                <w:del w:id="1160" w:author="政豪 劉" w:date="2021-09-26T23:55:00Z"/>
                <w:rFonts w:ascii="標楷體" w:eastAsia="標楷體" w:hAnsi="標楷體"/>
                <w:szCs w:val="28"/>
                <w:rPrChange w:id="1161" w:author="user" w:date="2021-09-24T14:55:00Z">
                  <w:rPr>
                    <w:del w:id="1162" w:author="政豪 劉" w:date="2021-09-26T23:55:00Z"/>
                    <w:rFonts w:ascii="標楷體" w:eastAsia="標楷體" w:hAnsi="標楷體"/>
                    <w:sz w:val="28"/>
                    <w:szCs w:val="28"/>
                  </w:rPr>
                </w:rPrChange>
              </w:rPr>
              <w:pPrChange w:id="1163" w:author="user" w:date="2021-09-24T14:55:00Z">
                <w:pPr>
                  <w:spacing w:line="360" w:lineRule="auto"/>
                  <w:jc w:val="both"/>
                </w:pPr>
              </w:pPrChange>
            </w:pPr>
            <w:del w:id="1164" w:author="政豪 劉" w:date="2021-09-26T23:55:00Z">
              <w:r w:rsidRPr="004863B0" w:rsidDel="00F453A3">
                <w:rPr>
                  <w:rFonts w:ascii="標楷體" w:eastAsia="標楷體" w:hAnsi="標楷體" w:cs="Times New Roman"/>
                  <w:color w:val="000000"/>
                  <w:szCs w:val="28"/>
                  <w:rPrChange w:id="1165" w:author="user" w:date="2021-09-24T14:55:00Z">
                    <w:rPr>
                      <w:rFonts w:ascii="標楷體" w:eastAsia="標楷體" w:hAnsi="標楷體" w:cs="Times New Roman"/>
                      <w:color w:val="000000"/>
                      <w:sz w:val="28"/>
                      <w:szCs w:val="28"/>
                    </w:rPr>
                  </w:rPrChange>
                </w:rPr>
                <w:delText>伸展</w:delText>
              </w:r>
            </w:del>
          </w:p>
          <w:p w14:paraId="52A0D996" w14:textId="6274D73A" w:rsidR="00815D35" w:rsidRPr="004863B0" w:rsidDel="00F453A3" w:rsidRDefault="00815D35">
            <w:pPr>
              <w:adjustRightInd w:val="0"/>
              <w:snapToGrid w:val="0"/>
              <w:spacing w:line="360" w:lineRule="auto"/>
              <w:rPr>
                <w:del w:id="1166" w:author="政豪 劉" w:date="2021-09-26T23:55:00Z"/>
                <w:rFonts w:ascii="標楷體" w:eastAsia="標楷體" w:hAnsi="標楷體"/>
                <w:szCs w:val="28"/>
                <w:rPrChange w:id="1167" w:author="user" w:date="2021-09-24T14:55:00Z">
                  <w:rPr>
                    <w:del w:id="1168" w:author="政豪 劉" w:date="2021-09-26T23:55:00Z"/>
                    <w:rFonts w:ascii="標楷體" w:eastAsia="標楷體" w:hAnsi="標楷體"/>
                    <w:sz w:val="28"/>
                    <w:szCs w:val="28"/>
                  </w:rPr>
                </w:rPrChange>
              </w:rPr>
              <w:pPrChange w:id="1169" w:author="user" w:date="2021-09-24T14:55:00Z">
                <w:pPr>
                  <w:spacing w:line="360" w:lineRule="auto"/>
                  <w:jc w:val="both"/>
                </w:pPr>
              </w:pPrChange>
            </w:pPr>
            <w:del w:id="1170" w:author="政豪 劉" w:date="2021-09-26T23:55:00Z">
              <w:r w:rsidRPr="004863B0" w:rsidDel="00F453A3">
                <w:rPr>
                  <w:rFonts w:ascii="標楷體" w:eastAsia="標楷體" w:hAnsi="標楷體" w:cs="Times New Roman"/>
                  <w:color w:val="000000"/>
                  <w:szCs w:val="28"/>
                  <w:rPrChange w:id="1171" w:author="user" w:date="2021-09-24T14:55:00Z">
                    <w:rPr>
                      <w:rFonts w:ascii="標楷體" w:eastAsia="標楷體" w:hAnsi="標楷體" w:cs="Times New Roman"/>
                      <w:color w:val="000000"/>
                      <w:sz w:val="28"/>
                      <w:szCs w:val="28"/>
                    </w:rPr>
                  </w:rPrChange>
                </w:rPr>
                <w:delText>操作性：</w:delText>
              </w:r>
            </w:del>
          </w:p>
          <w:p w14:paraId="7FC82B80" w14:textId="219A036B" w:rsidR="00815D35" w:rsidRPr="004863B0" w:rsidDel="00F453A3" w:rsidRDefault="00815D35">
            <w:pPr>
              <w:adjustRightInd w:val="0"/>
              <w:snapToGrid w:val="0"/>
              <w:spacing w:line="360" w:lineRule="auto"/>
              <w:rPr>
                <w:del w:id="1172" w:author="政豪 劉" w:date="2021-09-26T23:55:00Z"/>
                <w:rFonts w:ascii="標楷體" w:eastAsia="標楷體" w:hAnsi="標楷體"/>
                <w:szCs w:val="28"/>
                <w:rPrChange w:id="1173" w:author="user" w:date="2021-09-24T14:55:00Z">
                  <w:rPr>
                    <w:del w:id="1174" w:author="政豪 劉" w:date="2021-09-26T23:55:00Z"/>
                    <w:rFonts w:ascii="標楷體" w:eastAsia="標楷體" w:hAnsi="標楷體"/>
                    <w:sz w:val="28"/>
                    <w:szCs w:val="28"/>
                  </w:rPr>
                </w:rPrChange>
              </w:rPr>
              <w:pPrChange w:id="1175" w:author="user" w:date="2021-09-24T14:55:00Z">
                <w:pPr>
                  <w:spacing w:line="360" w:lineRule="auto"/>
                  <w:jc w:val="both"/>
                </w:pPr>
              </w:pPrChange>
            </w:pPr>
            <w:del w:id="1176" w:author="政豪 劉" w:date="2021-09-26T23:55:00Z">
              <w:r w:rsidRPr="004863B0" w:rsidDel="00F453A3">
                <w:rPr>
                  <w:rFonts w:ascii="標楷體" w:eastAsia="標楷體" w:hAnsi="標楷體" w:cs="Times New Roman"/>
                  <w:color w:val="000000"/>
                  <w:szCs w:val="28"/>
                  <w:rPrChange w:id="1177" w:author="user" w:date="2021-09-24T14:55:00Z">
                    <w:rPr>
                      <w:rFonts w:ascii="標楷體" w:eastAsia="標楷體" w:hAnsi="標楷體" w:cs="Times New Roman"/>
                      <w:color w:val="000000"/>
                      <w:sz w:val="28"/>
                      <w:szCs w:val="28"/>
                    </w:rPr>
                  </w:rPrChange>
                </w:rPr>
                <w:delText>打擊</w:delText>
              </w:r>
            </w:del>
          </w:p>
        </w:tc>
        <w:tc>
          <w:tcPr>
            <w:tcW w:w="0" w:type="auto"/>
            <w:tcBorders>
              <w:top w:val="single" w:sz="12" w:space="0" w:color="000000"/>
              <w:bottom w:val="single" w:sz="4" w:space="0" w:color="7F7F7F"/>
            </w:tcBorders>
            <w:tcMar>
              <w:top w:w="0" w:type="dxa"/>
              <w:left w:w="115" w:type="dxa"/>
              <w:bottom w:w="0" w:type="dxa"/>
              <w:right w:w="115" w:type="dxa"/>
            </w:tcMar>
            <w:hideMark/>
          </w:tcPr>
          <w:p w14:paraId="3D39CFCD" w14:textId="0CA402DA" w:rsidR="00815D35" w:rsidRPr="004863B0" w:rsidDel="00F453A3" w:rsidRDefault="00815D35">
            <w:pPr>
              <w:adjustRightInd w:val="0"/>
              <w:snapToGrid w:val="0"/>
              <w:spacing w:line="360" w:lineRule="auto"/>
              <w:rPr>
                <w:del w:id="1178" w:author="政豪 劉" w:date="2021-09-26T23:55:00Z"/>
                <w:rFonts w:ascii="標楷體" w:eastAsia="標楷體" w:hAnsi="標楷體"/>
                <w:szCs w:val="28"/>
                <w:rPrChange w:id="1179" w:author="user" w:date="2021-09-24T14:55:00Z">
                  <w:rPr>
                    <w:del w:id="1180" w:author="政豪 劉" w:date="2021-09-26T23:55:00Z"/>
                    <w:rFonts w:ascii="標楷體" w:eastAsia="標楷體" w:hAnsi="標楷體"/>
                    <w:sz w:val="28"/>
                    <w:szCs w:val="28"/>
                  </w:rPr>
                </w:rPrChange>
              </w:rPr>
              <w:pPrChange w:id="1181" w:author="user" w:date="2021-09-24T14:55:00Z">
                <w:pPr>
                  <w:spacing w:line="360" w:lineRule="auto"/>
                  <w:jc w:val="both"/>
                </w:pPr>
              </w:pPrChange>
            </w:pPr>
            <w:del w:id="1182" w:author="政豪 劉" w:date="2021-09-26T23:55:00Z">
              <w:r w:rsidRPr="004863B0" w:rsidDel="00F453A3">
                <w:rPr>
                  <w:rFonts w:ascii="標楷體" w:eastAsia="標楷體" w:hAnsi="標楷體" w:cs="Times New Roman"/>
                  <w:color w:val="000000"/>
                  <w:szCs w:val="28"/>
                  <w:rPrChange w:id="1183" w:author="user" w:date="2021-09-24T14:55:00Z">
                    <w:rPr>
                      <w:rFonts w:ascii="標楷體" w:eastAsia="標楷體" w:hAnsi="標楷體" w:cs="Times New Roman"/>
                      <w:color w:val="000000"/>
                      <w:sz w:val="28"/>
                      <w:szCs w:val="28"/>
                    </w:rPr>
                  </w:rPrChange>
                </w:rPr>
                <w:delText>工作記憶</w:delText>
              </w:r>
            </w:del>
          </w:p>
          <w:p w14:paraId="6DE5C084" w14:textId="0B0E147B" w:rsidR="00815D35" w:rsidRPr="004863B0" w:rsidDel="00F453A3" w:rsidRDefault="00815D35">
            <w:pPr>
              <w:adjustRightInd w:val="0"/>
              <w:snapToGrid w:val="0"/>
              <w:spacing w:line="360" w:lineRule="auto"/>
              <w:rPr>
                <w:del w:id="1184" w:author="政豪 劉" w:date="2021-09-26T23:55:00Z"/>
                <w:rFonts w:ascii="標楷體" w:eastAsia="標楷體" w:hAnsi="標楷體"/>
                <w:szCs w:val="28"/>
                <w:rPrChange w:id="1185" w:author="user" w:date="2021-09-24T14:55:00Z">
                  <w:rPr>
                    <w:del w:id="1186" w:author="政豪 劉" w:date="2021-09-26T23:55:00Z"/>
                    <w:rFonts w:ascii="標楷體" w:eastAsia="標楷體" w:hAnsi="標楷體"/>
                    <w:sz w:val="28"/>
                    <w:szCs w:val="28"/>
                  </w:rPr>
                </w:rPrChange>
              </w:rPr>
              <w:pPrChange w:id="1187" w:author="user" w:date="2021-09-24T14:55:00Z">
                <w:pPr>
                  <w:spacing w:line="360" w:lineRule="auto"/>
                </w:pPr>
              </w:pPrChange>
            </w:pPr>
          </w:p>
        </w:tc>
        <w:tc>
          <w:tcPr>
            <w:tcW w:w="0" w:type="auto"/>
            <w:tcBorders>
              <w:top w:val="single" w:sz="12" w:space="0" w:color="000000"/>
              <w:bottom w:val="single" w:sz="4" w:space="0" w:color="7F7F7F"/>
            </w:tcBorders>
            <w:tcMar>
              <w:top w:w="0" w:type="dxa"/>
              <w:left w:w="115" w:type="dxa"/>
              <w:bottom w:w="0" w:type="dxa"/>
              <w:right w:w="115" w:type="dxa"/>
            </w:tcMar>
            <w:hideMark/>
          </w:tcPr>
          <w:p w14:paraId="22176803" w14:textId="1109BE0C" w:rsidR="00815D35" w:rsidRPr="004863B0" w:rsidDel="00F453A3" w:rsidRDefault="00815D35">
            <w:pPr>
              <w:adjustRightInd w:val="0"/>
              <w:snapToGrid w:val="0"/>
              <w:spacing w:line="360" w:lineRule="auto"/>
              <w:rPr>
                <w:del w:id="1188" w:author="政豪 劉" w:date="2021-09-26T23:55:00Z"/>
                <w:rFonts w:ascii="標楷體" w:eastAsia="標楷體" w:hAnsi="標楷體"/>
                <w:szCs w:val="28"/>
                <w:rPrChange w:id="1189" w:author="user" w:date="2021-09-24T14:55:00Z">
                  <w:rPr>
                    <w:del w:id="1190" w:author="政豪 劉" w:date="2021-09-26T23:55:00Z"/>
                    <w:rFonts w:ascii="標楷體" w:eastAsia="標楷體" w:hAnsi="標楷體"/>
                    <w:sz w:val="28"/>
                    <w:szCs w:val="28"/>
                  </w:rPr>
                </w:rPrChange>
              </w:rPr>
              <w:pPrChange w:id="1191" w:author="user" w:date="2021-09-24T14:55:00Z">
                <w:pPr>
                  <w:spacing w:line="360" w:lineRule="auto"/>
                  <w:jc w:val="both"/>
                </w:pPr>
              </w:pPrChange>
            </w:pPr>
            <w:del w:id="1192" w:author="政豪 劉" w:date="2021-09-26T23:55:00Z">
              <w:r w:rsidRPr="004863B0" w:rsidDel="00F453A3">
                <w:rPr>
                  <w:rFonts w:ascii="標楷體" w:eastAsia="標楷體" w:hAnsi="標楷體" w:cs="Times New Roman"/>
                  <w:color w:val="000000"/>
                  <w:szCs w:val="28"/>
                  <w:rPrChange w:id="1193" w:author="user" w:date="2021-09-24T14:55:00Z">
                    <w:rPr>
                      <w:rFonts w:ascii="標楷體" w:eastAsia="標楷體" w:hAnsi="標楷體" w:cs="Times New Roman"/>
                      <w:color w:val="000000"/>
                      <w:sz w:val="28"/>
                      <w:szCs w:val="28"/>
                    </w:rPr>
                  </w:rPrChange>
                </w:rPr>
                <w:delText>顏色</w:delText>
              </w:r>
            </w:del>
          </w:p>
        </w:tc>
        <w:tc>
          <w:tcPr>
            <w:tcW w:w="0" w:type="auto"/>
            <w:tcBorders>
              <w:top w:val="single" w:sz="12" w:space="0" w:color="000000"/>
              <w:bottom w:val="single" w:sz="4" w:space="0" w:color="7F7F7F"/>
            </w:tcBorders>
            <w:tcMar>
              <w:top w:w="0" w:type="dxa"/>
              <w:left w:w="115" w:type="dxa"/>
              <w:bottom w:w="0" w:type="dxa"/>
              <w:right w:w="115" w:type="dxa"/>
            </w:tcMar>
            <w:hideMark/>
          </w:tcPr>
          <w:p w14:paraId="76FE0FD5" w14:textId="2911288B" w:rsidR="00815D35" w:rsidRPr="004863B0" w:rsidDel="00F453A3" w:rsidRDefault="00815D35">
            <w:pPr>
              <w:adjustRightInd w:val="0"/>
              <w:snapToGrid w:val="0"/>
              <w:spacing w:line="360" w:lineRule="auto"/>
              <w:rPr>
                <w:del w:id="1194" w:author="政豪 劉" w:date="2021-09-26T23:55:00Z"/>
                <w:rFonts w:ascii="標楷體" w:eastAsia="標楷體" w:hAnsi="標楷體"/>
                <w:szCs w:val="28"/>
                <w:rPrChange w:id="1195" w:author="user" w:date="2021-09-24T14:55:00Z">
                  <w:rPr>
                    <w:del w:id="1196" w:author="政豪 劉" w:date="2021-09-26T23:55:00Z"/>
                    <w:rFonts w:ascii="標楷體" w:eastAsia="標楷體" w:hAnsi="標楷體"/>
                    <w:sz w:val="28"/>
                    <w:szCs w:val="28"/>
                  </w:rPr>
                </w:rPrChange>
              </w:rPr>
              <w:pPrChange w:id="1197" w:author="user" w:date="2021-09-24T14:55:00Z">
                <w:pPr>
                  <w:spacing w:line="360" w:lineRule="auto"/>
                  <w:ind w:hanging="360"/>
                  <w:jc w:val="both"/>
                </w:pPr>
              </w:pPrChange>
            </w:pPr>
            <w:del w:id="1198" w:author="政豪 劉" w:date="2021-09-26T23:55:00Z">
              <w:r w:rsidRPr="004863B0" w:rsidDel="00F453A3">
                <w:rPr>
                  <w:rFonts w:ascii="標楷體" w:eastAsia="標楷體" w:hAnsi="標楷體" w:cs="Times New Roman"/>
                  <w:color w:val="000000"/>
                  <w:szCs w:val="28"/>
                  <w:rPrChange w:id="1199" w:author="user" w:date="2021-09-24T14:55:00Z">
                    <w:rPr>
                      <w:rFonts w:ascii="標楷體" w:eastAsia="標楷體" w:hAnsi="標楷體" w:cs="Times New Roman"/>
                      <w:color w:val="000000"/>
                      <w:sz w:val="28"/>
                      <w:szCs w:val="28"/>
                    </w:rPr>
                  </w:rPrChange>
                </w:rPr>
                <w:delText xml:space="preserve">1. </w:delText>
              </w:r>
              <w:r w:rsidR="009D6C90" w:rsidRPr="004863B0" w:rsidDel="00F453A3">
                <w:rPr>
                  <w:rFonts w:ascii="標楷體" w:eastAsia="標楷體" w:hAnsi="標楷體" w:cs="Times New Roman"/>
                  <w:color w:val="000000"/>
                  <w:szCs w:val="28"/>
                  <w:rPrChange w:id="1200" w:author="user" w:date="2021-09-24T14:55:00Z">
                    <w:rPr>
                      <w:rFonts w:ascii="標楷體" w:eastAsia="標楷體" w:hAnsi="標楷體" w:cs="Times New Roman"/>
                      <w:color w:val="000000"/>
                      <w:sz w:val="28"/>
                      <w:szCs w:val="28"/>
                    </w:rPr>
                  </w:rPrChange>
                </w:rPr>
                <w:delText>1.</w:delText>
              </w:r>
              <w:r w:rsidRPr="004863B0" w:rsidDel="00F453A3">
                <w:rPr>
                  <w:rFonts w:ascii="標楷體" w:eastAsia="標楷體" w:hAnsi="標楷體" w:cs="Times New Roman"/>
                  <w:color w:val="000000"/>
                  <w:szCs w:val="28"/>
                  <w:rPrChange w:id="1201" w:author="user" w:date="2021-09-24T14:55:00Z">
                    <w:rPr>
                      <w:rFonts w:ascii="標楷體" w:eastAsia="標楷體" w:hAnsi="標楷體" w:cs="Times New Roman"/>
                      <w:color w:val="000000"/>
                      <w:sz w:val="28"/>
                      <w:szCs w:val="28"/>
                    </w:rPr>
                  </w:rPrChange>
                </w:rPr>
                <w:delText>運用身體動作做出題</w:delText>
              </w:r>
            </w:del>
          </w:p>
          <w:p w14:paraId="0BB248EE" w14:textId="36BFF7B3" w:rsidR="00815D35" w:rsidRPr="004863B0" w:rsidDel="00F453A3" w:rsidRDefault="00815D35">
            <w:pPr>
              <w:adjustRightInd w:val="0"/>
              <w:snapToGrid w:val="0"/>
              <w:spacing w:line="360" w:lineRule="auto"/>
              <w:rPr>
                <w:del w:id="1202" w:author="政豪 劉" w:date="2021-09-26T23:55:00Z"/>
                <w:rFonts w:ascii="標楷體" w:eastAsia="標楷體" w:hAnsi="標楷體"/>
                <w:szCs w:val="28"/>
                <w:rPrChange w:id="1203" w:author="user" w:date="2021-09-24T14:55:00Z">
                  <w:rPr>
                    <w:del w:id="1204" w:author="政豪 劉" w:date="2021-09-26T23:55:00Z"/>
                    <w:rFonts w:ascii="標楷體" w:eastAsia="標楷體" w:hAnsi="標楷體"/>
                    <w:sz w:val="28"/>
                    <w:szCs w:val="28"/>
                  </w:rPr>
                </w:rPrChange>
              </w:rPr>
              <w:pPrChange w:id="1205" w:author="user" w:date="2021-09-24T14:55:00Z">
                <w:pPr>
                  <w:spacing w:line="360" w:lineRule="auto"/>
                  <w:ind w:left="240" w:hanging="120"/>
                  <w:jc w:val="both"/>
                </w:pPr>
              </w:pPrChange>
            </w:pPr>
            <w:del w:id="1206" w:author="政豪 劉" w:date="2021-09-26T23:55:00Z">
              <w:r w:rsidRPr="004863B0" w:rsidDel="00F453A3">
                <w:rPr>
                  <w:rFonts w:ascii="標楷體" w:eastAsia="標楷體" w:hAnsi="標楷體" w:cs="Times New Roman"/>
                  <w:color w:val="000000"/>
                  <w:szCs w:val="28"/>
                  <w:rPrChange w:id="1207" w:author="user" w:date="2021-09-24T14:55:00Z">
                    <w:rPr>
                      <w:rFonts w:ascii="標楷體" w:eastAsia="標楷體" w:hAnsi="標楷體" w:cs="Times New Roman"/>
                      <w:color w:val="000000"/>
                      <w:sz w:val="28"/>
                      <w:szCs w:val="28"/>
                    </w:rPr>
                  </w:rPrChange>
                </w:rPr>
                <w:delText>目所對應的動作</w:delText>
              </w:r>
            </w:del>
          </w:p>
          <w:p w14:paraId="51A49153" w14:textId="32BB2455" w:rsidR="00815D35" w:rsidRPr="004863B0" w:rsidDel="00F453A3" w:rsidRDefault="009D6C90">
            <w:pPr>
              <w:adjustRightInd w:val="0"/>
              <w:snapToGrid w:val="0"/>
              <w:spacing w:line="360" w:lineRule="auto"/>
              <w:rPr>
                <w:del w:id="1208" w:author="政豪 劉" w:date="2021-09-26T23:55:00Z"/>
                <w:rFonts w:ascii="標楷體" w:eastAsia="標楷體" w:hAnsi="標楷體"/>
                <w:szCs w:val="28"/>
                <w:rPrChange w:id="1209" w:author="user" w:date="2021-09-24T14:55:00Z">
                  <w:rPr>
                    <w:del w:id="1210" w:author="政豪 劉" w:date="2021-09-26T23:55:00Z"/>
                    <w:rFonts w:ascii="標楷體" w:eastAsia="標楷體" w:hAnsi="標楷體"/>
                    <w:sz w:val="28"/>
                    <w:szCs w:val="28"/>
                  </w:rPr>
                </w:rPrChange>
              </w:rPr>
              <w:pPrChange w:id="1211" w:author="user" w:date="2021-09-24T14:55:00Z">
                <w:pPr>
                  <w:spacing w:line="360" w:lineRule="auto"/>
                  <w:jc w:val="both"/>
                </w:pPr>
              </w:pPrChange>
            </w:pPr>
            <w:del w:id="1212" w:author="政豪 劉" w:date="2021-09-26T23:55:00Z">
              <w:r w:rsidRPr="004863B0" w:rsidDel="00F453A3">
                <w:rPr>
                  <w:rFonts w:ascii="標楷體" w:eastAsia="標楷體" w:hAnsi="標楷體" w:cs="Times New Roman"/>
                  <w:color w:val="000000"/>
                  <w:szCs w:val="28"/>
                  <w:rPrChange w:id="1213" w:author="user" w:date="2021-09-24T14:55:00Z">
                    <w:rPr>
                      <w:rFonts w:ascii="標楷體" w:eastAsia="標楷體" w:hAnsi="標楷體" w:cs="Times New Roman"/>
                      <w:color w:val="000000"/>
                      <w:sz w:val="28"/>
                      <w:szCs w:val="28"/>
                    </w:rPr>
                  </w:rPrChange>
                </w:rPr>
                <w:delText>2.</w:delText>
              </w:r>
              <w:r w:rsidR="00815D35" w:rsidRPr="004863B0" w:rsidDel="00F453A3">
                <w:rPr>
                  <w:rFonts w:ascii="標楷體" w:eastAsia="標楷體" w:hAnsi="標楷體" w:cs="Times New Roman"/>
                  <w:color w:val="000000"/>
                  <w:szCs w:val="28"/>
                  <w:rPrChange w:id="1214" w:author="user" w:date="2021-09-24T14:55:00Z">
                    <w:rPr>
                      <w:rFonts w:ascii="標楷體" w:eastAsia="標楷體" w:hAnsi="標楷體" w:cs="Times New Roman"/>
                      <w:color w:val="000000"/>
                      <w:sz w:val="28"/>
                      <w:szCs w:val="28"/>
                    </w:rPr>
                  </w:rPrChange>
                </w:rPr>
                <w:delText>訓練工作記憶</w:delText>
              </w:r>
            </w:del>
          </w:p>
          <w:p w14:paraId="31680634" w14:textId="49127E82" w:rsidR="00815D35" w:rsidRPr="004863B0" w:rsidDel="00F453A3" w:rsidRDefault="00815D35">
            <w:pPr>
              <w:adjustRightInd w:val="0"/>
              <w:snapToGrid w:val="0"/>
              <w:spacing w:line="360" w:lineRule="auto"/>
              <w:rPr>
                <w:del w:id="1215" w:author="政豪 劉" w:date="2021-09-26T23:55:00Z"/>
                <w:rFonts w:ascii="標楷體" w:eastAsia="標楷體" w:hAnsi="標楷體"/>
                <w:szCs w:val="28"/>
                <w:rPrChange w:id="1216" w:author="user" w:date="2021-09-24T14:55:00Z">
                  <w:rPr>
                    <w:del w:id="1217" w:author="政豪 劉" w:date="2021-09-26T23:55:00Z"/>
                    <w:rFonts w:ascii="標楷體" w:eastAsia="標楷體" w:hAnsi="標楷體"/>
                    <w:sz w:val="28"/>
                    <w:szCs w:val="28"/>
                  </w:rPr>
                </w:rPrChange>
              </w:rPr>
              <w:pPrChange w:id="1218" w:author="user" w:date="2021-09-24T14:55:00Z">
                <w:pPr>
                  <w:spacing w:line="360" w:lineRule="auto"/>
                  <w:jc w:val="both"/>
                </w:pPr>
              </w:pPrChange>
            </w:pPr>
            <w:del w:id="1219" w:author="政豪 劉" w:date="2021-09-26T23:55:00Z">
              <w:r w:rsidRPr="004863B0" w:rsidDel="00F453A3">
                <w:rPr>
                  <w:rFonts w:ascii="標楷體" w:eastAsia="標楷體" w:hAnsi="標楷體" w:cs="Times New Roman"/>
                  <w:color w:val="000000"/>
                  <w:szCs w:val="28"/>
                  <w:rPrChange w:id="1220" w:author="user" w:date="2021-09-24T14:55:00Z">
                    <w:rPr>
                      <w:rFonts w:ascii="標楷體" w:eastAsia="標楷體" w:hAnsi="標楷體" w:cs="Times New Roman"/>
                      <w:color w:val="000000"/>
                      <w:sz w:val="28"/>
                      <w:szCs w:val="28"/>
                    </w:rPr>
                  </w:rPrChange>
                </w:rPr>
                <w:delText>3.熟習顏色概念</w:delText>
              </w:r>
            </w:del>
          </w:p>
          <w:p w14:paraId="7EC2C5B0" w14:textId="369B190A" w:rsidR="00815D35" w:rsidRPr="004863B0" w:rsidDel="00F453A3" w:rsidRDefault="00815D35">
            <w:pPr>
              <w:adjustRightInd w:val="0"/>
              <w:snapToGrid w:val="0"/>
              <w:spacing w:line="360" w:lineRule="auto"/>
              <w:rPr>
                <w:del w:id="1221" w:author="政豪 劉" w:date="2021-09-26T23:55:00Z"/>
                <w:rFonts w:ascii="標楷體" w:eastAsia="標楷體" w:hAnsi="標楷體"/>
                <w:szCs w:val="28"/>
                <w:rPrChange w:id="1222" w:author="user" w:date="2021-09-24T14:55:00Z">
                  <w:rPr>
                    <w:del w:id="1223" w:author="政豪 劉" w:date="2021-09-26T23:55:00Z"/>
                    <w:rFonts w:ascii="標楷體" w:eastAsia="標楷體" w:hAnsi="標楷體"/>
                    <w:sz w:val="28"/>
                    <w:szCs w:val="28"/>
                  </w:rPr>
                </w:rPrChange>
              </w:rPr>
              <w:pPrChange w:id="1224" w:author="user" w:date="2021-09-24T14:55:00Z">
                <w:pPr>
                  <w:spacing w:line="360" w:lineRule="auto"/>
                  <w:jc w:val="both"/>
                </w:pPr>
              </w:pPrChange>
            </w:pPr>
            <w:del w:id="1225" w:author="政豪 劉" w:date="2021-09-26T23:55:00Z">
              <w:r w:rsidRPr="004863B0" w:rsidDel="00F453A3">
                <w:rPr>
                  <w:rFonts w:ascii="標楷體" w:eastAsia="標楷體" w:hAnsi="標楷體" w:cs="Times New Roman"/>
                  <w:color w:val="000000"/>
                  <w:szCs w:val="28"/>
                  <w:rPrChange w:id="1226" w:author="user" w:date="2021-09-24T14:55:00Z">
                    <w:rPr>
                      <w:rFonts w:ascii="標楷體" w:eastAsia="標楷體" w:hAnsi="標楷體" w:cs="Times New Roman"/>
                      <w:color w:val="000000"/>
                      <w:sz w:val="28"/>
                      <w:szCs w:val="28"/>
                    </w:rPr>
                  </w:rPrChange>
                </w:rPr>
                <w:delText>4.完成遊戲目標</w:delText>
              </w:r>
            </w:del>
          </w:p>
        </w:tc>
      </w:tr>
      <w:tr w:rsidR="00815D35" w:rsidRPr="004863B0" w:rsidDel="00F453A3" w14:paraId="1FA767A8" w14:textId="0D351C5F" w:rsidTr="00815D35">
        <w:trPr>
          <w:trHeight w:val="1440"/>
          <w:del w:id="1227" w:author="政豪 劉" w:date="2021-09-26T23:55:00Z"/>
        </w:trPr>
        <w:tc>
          <w:tcPr>
            <w:tcW w:w="0" w:type="auto"/>
            <w:tcBorders>
              <w:top w:val="single" w:sz="4" w:space="0" w:color="7F7F7F"/>
              <w:bottom w:val="single" w:sz="8" w:space="0" w:color="000000"/>
            </w:tcBorders>
            <w:tcMar>
              <w:top w:w="0" w:type="dxa"/>
              <w:left w:w="115" w:type="dxa"/>
              <w:bottom w:w="0" w:type="dxa"/>
              <w:right w:w="115" w:type="dxa"/>
            </w:tcMar>
            <w:hideMark/>
          </w:tcPr>
          <w:p w14:paraId="1F0917BA" w14:textId="3C0D73F6" w:rsidR="00815D35" w:rsidRPr="004863B0" w:rsidDel="00F453A3" w:rsidRDefault="00815D35">
            <w:pPr>
              <w:adjustRightInd w:val="0"/>
              <w:snapToGrid w:val="0"/>
              <w:spacing w:line="360" w:lineRule="auto"/>
              <w:rPr>
                <w:del w:id="1228" w:author="政豪 劉" w:date="2021-09-26T23:55:00Z"/>
                <w:rFonts w:ascii="標楷體" w:eastAsia="標楷體" w:hAnsi="標楷體"/>
                <w:szCs w:val="28"/>
                <w:rPrChange w:id="1229" w:author="user" w:date="2021-09-24T14:55:00Z">
                  <w:rPr>
                    <w:del w:id="1230" w:author="政豪 劉" w:date="2021-09-26T23:55:00Z"/>
                    <w:rFonts w:ascii="標楷體" w:eastAsia="標楷體" w:hAnsi="標楷體"/>
                    <w:sz w:val="28"/>
                    <w:szCs w:val="28"/>
                  </w:rPr>
                </w:rPrChange>
              </w:rPr>
              <w:pPrChange w:id="1231" w:author="user" w:date="2021-09-24T14:55:00Z">
                <w:pPr>
                  <w:spacing w:line="360" w:lineRule="auto"/>
                  <w:jc w:val="both"/>
                </w:pPr>
              </w:pPrChange>
            </w:pPr>
            <w:del w:id="1232" w:author="政豪 劉" w:date="2021-09-26T23:55:00Z">
              <w:r w:rsidRPr="004863B0" w:rsidDel="00F453A3">
                <w:rPr>
                  <w:rFonts w:ascii="標楷體" w:eastAsia="標楷體" w:hAnsi="標楷體" w:cs="Times New Roman"/>
                  <w:b/>
                  <w:bCs/>
                  <w:color w:val="000000"/>
                  <w:szCs w:val="28"/>
                  <w:rPrChange w:id="1233" w:author="user" w:date="2021-09-24T14:55:00Z">
                    <w:rPr>
                      <w:rFonts w:ascii="標楷體" w:eastAsia="標楷體" w:hAnsi="標楷體" w:cs="Times New Roman"/>
                      <w:b/>
                      <w:bCs/>
                      <w:color w:val="000000"/>
                      <w:sz w:val="28"/>
                      <w:szCs w:val="28"/>
                    </w:rPr>
                  </w:rPrChange>
                </w:rPr>
                <w:delText>活動二</w:delText>
              </w:r>
            </w:del>
          </w:p>
        </w:tc>
        <w:tc>
          <w:tcPr>
            <w:tcW w:w="0" w:type="auto"/>
            <w:tcBorders>
              <w:top w:val="single" w:sz="4" w:space="0" w:color="7F7F7F"/>
              <w:bottom w:val="single" w:sz="8" w:space="0" w:color="000000"/>
            </w:tcBorders>
            <w:tcMar>
              <w:top w:w="0" w:type="dxa"/>
              <w:left w:w="115" w:type="dxa"/>
              <w:bottom w:w="0" w:type="dxa"/>
              <w:right w:w="115" w:type="dxa"/>
            </w:tcMar>
            <w:hideMark/>
          </w:tcPr>
          <w:p w14:paraId="3ADFEDF9" w14:textId="3BB3CC3B" w:rsidR="00815D35" w:rsidRPr="004863B0" w:rsidDel="00F453A3" w:rsidRDefault="00815D35">
            <w:pPr>
              <w:adjustRightInd w:val="0"/>
              <w:snapToGrid w:val="0"/>
              <w:spacing w:line="360" w:lineRule="auto"/>
              <w:rPr>
                <w:del w:id="1234" w:author="政豪 劉" w:date="2021-09-26T23:55:00Z"/>
                <w:rFonts w:ascii="標楷體" w:eastAsia="標楷體" w:hAnsi="標楷體"/>
                <w:szCs w:val="28"/>
                <w:rPrChange w:id="1235" w:author="user" w:date="2021-09-24T14:55:00Z">
                  <w:rPr>
                    <w:del w:id="1236" w:author="政豪 劉" w:date="2021-09-26T23:55:00Z"/>
                    <w:rFonts w:ascii="標楷體" w:eastAsia="標楷體" w:hAnsi="標楷體"/>
                    <w:sz w:val="28"/>
                    <w:szCs w:val="28"/>
                  </w:rPr>
                </w:rPrChange>
              </w:rPr>
              <w:pPrChange w:id="1237" w:author="user" w:date="2021-09-24T14:55:00Z">
                <w:pPr>
                  <w:spacing w:line="360" w:lineRule="auto"/>
                  <w:jc w:val="both"/>
                </w:pPr>
              </w:pPrChange>
            </w:pPr>
            <w:del w:id="1238" w:author="政豪 劉" w:date="2021-09-26T23:55:00Z">
              <w:r w:rsidRPr="004863B0" w:rsidDel="00F453A3">
                <w:rPr>
                  <w:rFonts w:ascii="標楷體" w:eastAsia="標楷體" w:hAnsi="標楷體" w:cs="Times New Roman"/>
                  <w:color w:val="000000"/>
                  <w:szCs w:val="28"/>
                  <w:rPrChange w:id="1239" w:author="user" w:date="2021-09-24T14:55:00Z">
                    <w:rPr>
                      <w:rFonts w:ascii="標楷體" w:eastAsia="標楷體" w:hAnsi="標楷體" w:cs="Times New Roman"/>
                      <w:color w:val="000000"/>
                      <w:sz w:val="28"/>
                      <w:szCs w:val="28"/>
                    </w:rPr>
                  </w:rPrChange>
                </w:rPr>
                <w:delText>穩定性：</w:delText>
              </w:r>
            </w:del>
          </w:p>
          <w:p w14:paraId="3BB93429" w14:textId="7DD77326" w:rsidR="00815D35" w:rsidRPr="004863B0" w:rsidDel="00F453A3" w:rsidRDefault="00815D35">
            <w:pPr>
              <w:adjustRightInd w:val="0"/>
              <w:snapToGrid w:val="0"/>
              <w:spacing w:line="360" w:lineRule="auto"/>
              <w:rPr>
                <w:del w:id="1240" w:author="政豪 劉" w:date="2021-09-26T23:55:00Z"/>
                <w:rFonts w:ascii="標楷體" w:eastAsia="標楷體" w:hAnsi="標楷體"/>
                <w:szCs w:val="28"/>
                <w:rPrChange w:id="1241" w:author="user" w:date="2021-09-24T14:55:00Z">
                  <w:rPr>
                    <w:del w:id="1242" w:author="政豪 劉" w:date="2021-09-26T23:55:00Z"/>
                    <w:rFonts w:ascii="標楷體" w:eastAsia="標楷體" w:hAnsi="標楷體"/>
                    <w:sz w:val="28"/>
                    <w:szCs w:val="28"/>
                  </w:rPr>
                </w:rPrChange>
              </w:rPr>
              <w:pPrChange w:id="1243" w:author="user" w:date="2021-09-24T14:55:00Z">
                <w:pPr>
                  <w:spacing w:line="360" w:lineRule="auto"/>
                  <w:jc w:val="both"/>
                </w:pPr>
              </w:pPrChange>
            </w:pPr>
            <w:del w:id="1244" w:author="政豪 劉" w:date="2021-09-26T23:55:00Z">
              <w:r w:rsidRPr="004863B0" w:rsidDel="00F453A3">
                <w:rPr>
                  <w:rFonts w:ascii="標楷體" w:eastAsia="標楷體" w:hAnsi="標楷體" w:cs="Times New Roman"/>
                  <w:color w:val="000000"/>
                  <w:szCs w:val="28"/>
                  <w:rPrChange w:id="1245" w:author="user" w:date="2021-09-24T14:55:00Z">
                    <w:rPr>
                      <w:rFonts w:ascii="標楷體" w:eastAsia="標楷體" w:hAnsi="標楷體" w:cs="Times New Roman"/>
                      <w:color w:val="000000"/>
                      <w:sz w:val="28"/>
                      <w:szCs w:val="28"/>
                    </w:rPr>
                  </w:rPrChange>
                </w:rPr>
                <w:delText>揮動</w:delText>
              </w:r>
            </w:del>
          </w:p>
          <w:p w14:paraId="4B12E668" w14:textId="5FF2AEE4" w:rsidR="00815D35" w:rsidRPr="004863B0" w:rsidDel="00F453A3" w:rsidRDefault="00815D35">
            <w:pPr>
              <w:adjustRightInd w:val="0"/>
              <w:snapToGrid w:val="0"/>
              <w:spacing w:line="360" w:lineRule="auto"/>
              <w:rPr>
                <w:del w:id="1246" w:author="政豪 劉" w:date="2021-09-26T23:55:00Z"/>
                <w:rFonts w:ascii="標楷體" w:eastAsia="標楷體" w:hAnsi="標楷體"/>
                <w:szCs w:val="28"/>
                <w:rPrChange w:id="1247" w:author="user" w:date="2021-09-24T14:55:00Z">
                  <w:rPr>
                    <w:del w:id="1248" w:author="政豪 劉" w:date="2021-09-26T23:55:00Z"/>
                    <w:rFonts w:ascii="標楷體" w:eastAsia="標楷體" w:hAnsi="標楷體"/>
                    <w:sz w:val="28"/>
                    <w:szCs w:val="28"/>
                  </w:rPr>
                </w:rPrChange>
              </w:rPr>
              <w:pPrChange w:id="1249" w:author="user" w:date="2021-09-24T14:55:00Z">
                <w:pPr>
                  <w:spacing w:line="360" w:lineRule="auto"/>
                  <w:jc w:val="both"/>
                </w:pPr>
              </w:pPrChange>
            </w:pPr>
            <w:del w:id="1250" w:author="政豪 劉" w:date="2021-09-26T23:55:00Z">
              <w:r w:rsidRPr="004863B0" w:rsidDel="00F453A3">
                <w:rPr>
                  <w:rFonts w:ascii="標楷體" w:eastAsia="標楷體" w:hAnsi="標楷體" w:cs="Times New Roman"/>
                  <w:color w:val="000000"/>
                  <w:szCs w:val="28"/>
                  <w:rPrChange w:id="1251" w:author="user" w:date="2021-09-24T14:55:00Z">
                    <w:rPr>
                      <w:rFonts w:ascii="標楷體" w:eastAsia="標楷體" w:hAnsi="標楷體" w:cs="Times New Roman"/>
                      <w:color w:val="000000"/>
                      <w:sz w:val="28"/>
                      <w:szCs w:val="28"/>
                    </w:rPr>
                  </w:rPrChange>
                </w:rPr>
                <w:delText>移動性：</w:delText>
              </w:r>
            </w:del>
          </w:p>
          <w:p w14:paraId="2F1DF1A2" w14:textId="4780278B" w:rsidR="00815D35" w:rsidRPr="004863B0" w:rsidDel="00F453A3" w:rsidRDefault="00815D35">
            <w:pPr>
              <w:adjustRightInd w:val="0"/>
              <w:snapToGrid w:val="0"/>
              <w:spacing w:line="360" w:lineRule="auto"/>
              <w:rPr>
                <w:del w:id="1252" w:author="政豪 劉" w:date="2021-09-26T23:55:00Z"/>
                <w:rFonts w:ascii="標楷體" w:eastAsia="標楷體" w:hAnsi="標楷體"/>
                <w:szCs w:val="28"/>
                <w:rPrChange w:id="1253" w:author="user" w:date="2021-09-24T14:55:00Z">
                  <w:rPr>
                    <w:del w:id="1254" w:author="政豪 劉" w:date="2021-09-26T23:55:00Z"/>
                    <w:rFonts w:ascii="標楷體" w:eastAsia="標楷體" w:hAnsi="標楷體"/>
                    <w:sz w:val="28"/>
                    <w:szCs w:val="28"/>
                  </w:rPr>
                </w:rPrChange>
              </w:rPr>
              <w:pPrChange w:id="1255" w:author="user" w:date="2021-09-24T14:55:00Z">
                <w:pPr>
                  <w:spacing w:line="360" w:lineRule="auto"/>
                  <w:jc w:val="both"/>
                </w:pPr>
              </w:pPrChange>
            </w:pPr>
            <w:del w:id="1256" w:author="政豪 劉" w:date="2021-09-26T23:55:00Z">
              <w:r w:rsidRPr="004863B0" w:rsidDel="00F453A3">
                <w:rPr>
                  <w:rFonts w:ascii="標楷體" w:eastAsia="標楷體" w:hAnsi="標楷體" w:cs="Times New Roman"/>
                  <w:color w:val="000000"/>
                  <w:szCs w:val="28"/>
                  <w:rPrChange w:id="1257" w:author="user" w:date="2021-09-24T14:55:00Z">
                    <w:rPr>
                      <w:rFonts w:ascii="標楷體" w:eastAsia="標楷體" w:hAnsi="標楷體" w:cs="Times New Roman"/>
                      <w:color w:val="000000"/>
                      <w:sz w:val="28"/>
                      <w:szCs w:val="28"/>
                    </w:rPr>
                  </w:rPrChange>
                </w:rPr>
                <w:delText>踢</w:delText>
              </w:r>
            </w:del>
          </w:p>
        </w:tc>
        <w:tc>
          <w:tcPr>
            <w:tcW w:w="0" w:type="auto"/>
            <w:tcBorders>
              <w:top w:val="single" w:sz="4" w:space="0" w:color="7F7F7F"/>
              <w:bottom w:val="single" w:sz="8" w:space="0" w:color="000000"/>
            </w:tcBorders>
            <w:tcMar>
              <w:top w:w="0" w:type="dxa"/>
              <w:left w:w="115" w:type="dxa"/>
              <w:bottom w:w="0" w:type="dxa"/>
              <w:right w:w="115" w:type="dxa"/>
            </w:tcMar>
            <w:hideMark/>
          </w:tcPr>
          <w:p w14:paraId="2ACBA321" w14:textId="502EC2EE" w:rsidR="00815D35" w:rsidRPr="004863B0" w:rsidDel="00F453A3" w:rsidRDefault="00815D35">
            <w:pPr>
              <w:adjustRightInd w:val="0"/>
              <w:snapToGrid w:val="0"/>
              <w:spacing w:line="360" w:lineRule="auto"/>
              <w:rPr>
                <w:del w:id="1258" w:author="政豪 劉" w:date="2021-09-26T23:55:00Z"/>
                <w:rFonts w:ascii="標楷體" w:eastAsia="標楷體" w:hAnsi="標楷體"/>
                <w:szCs w:val="28"/>
                <w:rPrChange w:id="1259" w:author="user" w:date="2021-09-24T14:55:00Z">
                  <w:rPr>
                    <w:del w:id="1260" w:author="政豪 劉" w:date="2021-09-26T23:55:00Z"/>
                    <w:rFonts w:ascii="標楷體" w:eastAsia="標楷體" w:hAnsi="標楷體"/>
                    <w:sz w:val="28"/>
                    <w:szCs w:val="28"/>
                  </w:rPr>
                </w:rPrChange>
              </w:rPr>
              <w:pPrChange w:id="1261" w:author="user" w:date="2021-09-24T14:55:00Z">
                <w:pPr>
                  <w:spacing w:line="360" w:lineRule="auto"/>
                  <w:jc w:val="both"/>
                </w:pPr>
              </w:pPrChange>
            </w:pPr>
            <w:del w:id="1262" w:author="政豪 劉" w:date="2021-09-26T23:55:00Z">
              <w:r w:rsidRPr="004863B0" w:rsidDel="00F453A3">
                <w:rPr>
                  <w:rFonts w:ascii="標楷體" w:eastAsia="標楷體" w:hAnsi="標楷體" w:cs="Times New Roman"/>
                  <w:color w:val="000000"/>
                  <w:szCs w:val="28"/>
                  <w:rPrChange w:id="1263" w:author="user" w:date="2021-09-24T14:55:00Z">
                    <w:rPr>
                      <w:rFonts w:ascii="標楷體" w:eastAsia="標楷體" w:hAnsi="標楷體" w:cs="Times New Roman"/>
                      <w:color w:val="000000"/>
                      <w:sz w:val="28"/>
                      <w:szCs w:val="28"/>
                    </w:rPr>
                  </w:rPrChange>
                </w:rPr>
                <w:delText>抑制控制</w:delText>
              </w:r>
            </w:del>
          </w:p>
          <w:p w14:paraId="613DE335" w14:textId="2CF9057F" w:rsidR="00815D35" w:rsidRPr="004863B0" w:rsidDel="00F453A3" w:rsidRDefault="00815D35">
            <w:pPr>
              <w:adjustRightInd w:val="0"/>
              <w:snapToGrid w:val="0"/>
              <w:spacing w:line="360" w:lineRule="auto"/>
              <w:rPr>
                <w:del w:id="1264" w:author="政豪 劉" w:date="2021-09-26T23:55:00Z"/>
                <w:rFonts w:ascii="標楷體" w:eastAsia="標楷體" w:hAnsi="標楷體"/>
                <w:szCs w:val="28"/>
                <w:rPrChange w:id="1265" w:author="user" w:date="2021-09-24T14:55:00Z">
                  <w:rPr>
                    <w:del w:id="1266" w:author="政豪 劉" w:date="2021-09-26T23:55:00Z"/>
                    <w:rFonts w:ascii="標楷體" w:eastAsia="標楷體" w:hAnsi="標楷體"/>
                    <w:sz w:val="28"/>
                    <w:szCs w:val="28"/>
                  </w:rPr>
                </w:rPrChange>
              </w:rPr>
              <w:pPrChange w:id="1267" w:author="user" w:date="2021-09-24T14:55:00Z">
                <w:pPr>
                  <w:spacing w:line="360" w:lineRule="auto"/>
                </w:pPr>
              </w:pPrChange>
            </w:pPr>
          </w:p>
        </w:tc>
        <w:tc>
          <w:tcPr>
            <w:tcW w:w="0" w:type="auto"/>
            <w:tcBorders>
              <w:top w:val="single" w:sz="4" w:space="0" w:color="7F7F7F"/>
              <w:bottom w:val="single" w:sz="8" w:space="0" w:color="000000"/>
            </w:tcBorders>
            <w:tcMar>
              <w:top w:w="0" w:type="dxa"/>
              <w:left w:w="115" w:type="dxa"/>
              <w:bottom w:w="0" w:type="dxa"/>
              <w:right w:w="115" w:type="dxa"/>
            </w:tcMar>
            <w:hideMark/>
          </w:tcPr>
          <w:p w14:paraId="1E424744" w14:textId="0FEDC5D6" w:rsidR="00815D35" w:rsidRPr="004863B0" w:rsidDel="00F453A3" w:rsidRDefault="00815D35">
            <w:pPr>
              <w:adjustRightInd w:val="0"/>
              <w:snapToGrid w:val="0"/>
              <w:spacing w:line="360" w:lineRule="auto"/>
              <w:rPr>
                <w:del w:id="1268" w:author="政豪 劉" w:date="2021-09-26T23:55:00Z"/>
                <w:rFonts w:ascii="標楷體" w:eastAsia="標楷體" w:hAnsi="標楷體"/>
                <w:szCs w:val="28"/>
                <w:rPrChange w:id="1269" w:author="user" w:date="2021-09-24T14:55:00Z">
                  <w:rPr>
                    <w:del w:id="1270" w:author="政豪 劉" w:date="2021-09-26T23:55:00Z"/>
                    <w:rFonts w:ascii="標楷體" w:eastAsia="標楷體" w:hAnsi="標楷體"/>
                    <w:sz w:val="28"/>
                    <w:szCs w:val="28"/>
                  </w:rPr>
                </w:rPrChange>
              </w:rPr>
              <w:pPrChange w:id="1271" w:author="user" w:date="2021-09-24T14:55:00Z">
                <w:pPr>
                  <w:spacing w:line="360" w:lineRule="auto"/>
                  <w:jc w:val="both"/>
                </w:pPr>
              </w:pPrChange>
            </w:pPr>
            <w:del w:id="1272" w:author="政豪 劉" w:date="2021-09-26T23:55:00Z">
              <w:r w:rsidRPr="004863B0" w:rsidDel="00F453A3">
                <w:rPr>
                  <w:rFonts w:ascii="標楷體" w:eastAsia="標楷體" w:hAnsi="標楷體" w:cs="Times New Roman"/>
                  <w:color w:val="000000"/>
                  <w:szCs w:val="28"/>
                  <w:rPrChange w:id="1273" w:author="user" w:date="2021-09-24T14:55:00Z">
                    <w:rPr>
                      <w:rFonts w:ascii="標楷體" w:eastAsia="標楷體" w:hAnsi="標楷體" w:cs="Times New Roman"/>
                      <w:color w:val="000000"/>
                      <w:sz w:val="28"/>
                      <w:szCs w:val="28"/>
                    </w:rPr>
                  </w:rPrChange>
                </w:rPr>
                <w:delText>形狀</w:delText>
              </w:r>
            </w:del>
          </w:p>
        </w:tc>
        <w:tc>
          <w:tcPr>
            <w:tcW w:w="0" w:type="auto"/>
            <w:tcBorders>
              <w:top w:val="single" w:sz="4" w:space="0" w:color="7F7F7F"/>
              <w:bottom w:val="single" w:sz="8" w:space="0" w:color="000000"/>
            </w:tcBorders>
            <w:tcMar>
              <w:top w:w="0" w:type="dxa"/>
              <w:left w:w="115" w:type="dxa"/>
              <w:bottom w:w="0" w:type="dxa"/>
              <w:right w:w="115" w:type="dxa"/>
            </w:tcMar>
            <w:hideMark/>
          </w:tcPr>
          <w:p w14:paraId="6FB4BB77" w14:textId="008B7C99" w:rsidR="00815D35" w:rsidRPr="004863B0" w:rsidDel="00F453A3" w:rsidRDefault="00815D35">
            <w:pPr>
              <w:adjustRightInd w:val="0"/>
              <w:snapToGrid w:val="0"/>
              <w:spacing w:line="360" w:lineRule="auto"/>
              <w:rPr>
                <w:del w:id="1274" w:author="政豪 劉" w:date="2021-09-26T23:55:00Z"/>
                <w:rFonts w:ascii="標楷體" w:eastAsia="標楷體" w:hAnsi="標楷體"/>
                <w:szCs w:val="28"/>
                <w:rPrChange w:id="1275" w:author="user" w:date="2021-09-24T14:55:00Z">
                  <w:rPr>
                    <w:del w:id="1276" w:author="政豪 劉" w:date="2021-09-26T23:55:00Z"/>
                    <w:rFonts w:ascii="標楷體" w:eastAsia="標楷體" w:hAnsi="標楷體"/>
                    <w:sz w:val="28"/>
                    <w:szCs w:val="28"/>
                  </w:rPr>
                </w:rPrChange>
              </w:rPr>
              <w:pPrChange w:id="1277" w:author="user" w:date="2021-09-24T14:55:00Z">
                <w:pPr>
                  <w:spacing w:line="360" w:lineRule="auto"/>
                  <w:ind w:hanging="360"/>
                  <w:jc w:val="both"/>
                </w:pPr>
              </w:pPrChange>
            </w:pPr>
            <w:del w:id="1278" w:author="政豪 劉" w:date="2021-09-26T23:55:00Z">
              <w:r w:rsidRPr="004863B0" w:rsidDel="00F453A3">
                <w:rPr>
                  <w:rFonts w:ascii="標楷體" w:eastAsia="標楷體" w:hAnsi="標楷體" w:cs="Times New Roman"/>
                  <w:color w:val="000000"/>
                  <w:szCs w:val="28"/>
                  <w:rPrChange w:id="1279" w:author="user" w:date="2021-09-24T14:55:00Z">
                    <w:rPr>
                      <w:rFonts w:ascii="標楷體" w:eastAsia="標楷體" w:hAnsi="標楷體" w:cs="Times New Roman"/>
                      <w:color w:val="000000"/>
                      <w:sz w:val="28"/>
                      <w:szCs w:val="28"/>
                    </w:rPr>
                  </w:rPrChange>
                </w:rPr>
                <w:delText xml:space="preserve">1. </w:delText>
              </w:r>
              <w:r w:rsidR="009D6C90" w:rsidRPr="004863B0" w:rsidDel="00F453A3">
                <w:rPr>
                  <w:rFonts w:ascii="標楷體" w:eastAsia="標楷體" w:hAnsi="標楷體" w:cs="Times New Roman"/>
                  <w:color w:val="000000"/>
                  <w:szCs w:val="28"/>
                  <w:rPrChange w:id="1280" w:author="user" w:date="2021-09-24T14:55:00Z">
                    <w:rPr>
                      <w:rFonts w:ascii="標楷體" w:eastAsia="標楷體" w:hAnsi="標楷體" w:cs="Times New Roman"/>
                      <w:color w:val="000000"/>
                      <w:sz w:val="28"/>
                      <w:szCs w:val="28"/>
                    </w:rPr>
                  </w:rPrChange>
                </w:rPr>
                <w:delText>1.</w:delText>
              </w:r>
              <w:r w:rsidRPr="004863B0" w:rsidDel="00F453A3">
                <w:rPr>
                  <w:rFonts w:ascii="標楷體" w:eastAsia="標楷體" w:hAnsi="標楷體" w:cs="Times New Roman"/>
                  <w:color w:val="000000"/>
                  <w:szCs w:val="28"/>
                  <w:rPrChange w:id="1281" w:author="user" w:date="2021-09-24T14:55:00Z">
                    <w:rPr>
                      <w:rFonts w:ascii="標楷體" w:eastAsia="標楷體" w:hAnsi="標楷體" w:cs="Times New Roman"/>
                      <w:color w:val="000000"/>
                      <w:sz w:val="28"/>
                      <w:szCs w:val="28"/>
                    </w:rPr>
                  </w:rPrChange>
                </w:rPr>
                <w:delText>運用身體動作做出題</w:delText>
              </w:r>
            </w:del>
          </w:p>
          <w:p w14:paraId="0388B42D" w14:textId="2BCED772" w:rsidR="00815D35" w:rsidRPr="004863B0" w:rsidDel="00F453A3" w:rsidRDefault="00815D35">
            <w:pPr>
              <w:adjustRightInd w:val="0"/>
              <w:snapToGrid w:val="0"/>
              <w:spacing w:line="360" w:lineRule="auto"/>
              <w:rPr>
                <w:del w:id="1282" w:author="政豪 劉" w:date="2021-09-26T23:55:00Z"/>
                <w:rFonts w:ascii="標楷體" w:eastAsia="標楷體" w:hAnsi="標楷體"/>
                <w:szCs w:val="28"/>
                <w:rPrChange w:id="1283" w:author="user" w:date="2021-09-24T14:55:00Z">
                  <w:rPr>
                    <w:del w:id="1284" w:author="政豪 劉" w:date="2021-09-26T23:55:00Z"/>
                    <w:rFonts w:ascii="標楷體" w:eastAsia="標楷體" w:hAnsi="標楷體"/>
                    <w:sz w:val="28"/>
                    <w:szCs w:val="28"/>
                  </w:rPr>
                </w:rPrChange>
              </w:rPr>
              <w:pPrChange w:id="1285" w:author="user" w:date="2021-09-24T14:55:00Z">
                <w:pPr>
                  <w:spacing w:line="360" w:lineRule="auto"/>
                  <w:ind w:left="240" w:hanging="120"/>
                  <w:jc w:val="both"/>
                </w:pPr>
              </w:pPrChange>
            </w:pPr>
            <w:del w:id="1286" w:author="政豪 劉" w:date="2021-09-26T23:55:00Z">
              <w:r w:rsidRPr="004863B0" w:rsidDel="00F453A3">
                <w:rPr>
                  <w:rFonts w:ascii="標楷體" w:eastAsia="標楷體" w:hAnsi="標楷體" w:cs="Times New Roman"/>
                  <w:color w:val="000000"/>
                  <w:szCs w:val="28"/>
                  <w:rPrChange w:id="1287" w:author="user" w:date="2021-09-24T14:55:00Z">
                    <w:rPr>
                      <w:rFonts w:ascii="標楷體" w:eastAsia="標楷體" w:hAnsi="標楷體" w:cs="Times New Roman"/>
                      <w:color w:val="000000"/>
                      <w:sz w:val="28"/>
                      <w:szCs w:val="28"/>
                    </w:rPr>
                  </w:rPrChange>
                </w:rPr>
                <w:delText>目所對應的動作</w:delText>
              </w:r>
            </w:del>
          </w:p>
          <w:p w14:paraId="2E74E436" w14:textId="58D8FFD2" w:rsidR="00815D35" w:rsidRPr="004863B0" w:rsidDel="00F453A3" w:rsidRDefault="00815D35">
            <w:pPr>
              <w:adjustRightInd w:val="0"/>
              <w:snapToGrid w:val="0"/>
              <w:spacing w:line="360" w:lineRule="auto"/>
              <w:rPr>
                <w:del w:id="1288" w:author="政豪 劉" w:date="2021-09-26T23:55:00Z"/>
                <w:rFonts w:ascii="標楷體" w:eastAsia="標楷體" w:hAnsi="標楷體"/>
                <w:szCs w:val="28"/>
                <w:rPrChange w:id="1289" w:author="user" w:date="2021-09-24T14:55:00Z">
                  <w:rPr>
                    <w:del w:id="1290" w:author="政豪 劉" w:date="2021-09-26T23:55:00Z"/>
                    <w:rFonts w:ascii="標楷體" w:eastAsia="標楷體" w:hAnsi="標楷體"/>
                    <w:sz w:val="28"/>
                    <w:szCs w:val="28"/>
                  </w:rPr>
                </w:rPrChange>
              </w:rPr>
              <w:pPrChange w:id="1291" w:author="user" w:date="2021-09-24T14:55:00Z">
                <w:pPr>
                  <w:spacing w:line="360" w:lineRule="auto"/>
                  <w:jc w:val="both"/>
                </w:pPr>
              </w:pPrChange>
            </w:pPr>
            <w:del w:id="1292" w:author="政豪 劉" w:date="2021-09-26T23:55:00Z">
              <w:r w:rsidRPr="004863B0" w:rsidDel="00F453A3">
                <w:rPr>
                  <w:rFonts w:ascii="標楷體" w:eastAsia="標楷體" w:hAnsi="標楷體" w:cs="Times New Roman"/>
                  <w:color w:val="000000"/>
                  <w:szCs w:val="28"/>
                  <w:rPrChange w:id="1293" w:author="user" w:date="2021-09-24T14:55:00Z">
                    <w:rPr>
                      <w:rFonts w:ascii="標楷體" w:eastAsia="標楷體" w:hAnsi="標楷體" w:cs="Times New Roman"/>
                      <w:color w:val="000000"/>
                      <w:sz w:val="28"/>
                      <w:szCs w:val="28"/>
                    </w:rPr>
                  </w:rPrChange>
                </w:rPr>
                <w:delText>2.訓練抑制控制</w:delText>
              </w:r>
            </w:del>
          </w:p>
          <w:p w14:paraId="5563B87E" w14:textId="26E31D50" w:rsidR="00815D35" w:rsidRPr="004863B0" w:rsidDel="00F453A3" w:rsidRDefault="00815D35">
            <w:pPr>
              <w:adjustRightInd w:val="0"/>
              <w:snapToGrid w:val="0"/>
              <w:spacing w:line="360" w:lineRule="auto"/>
              <w:rPr>
                <w:del w:id="1294" w:author="政豪 劉" w:date="2021-09-26T23:55:00Z"/>
                <w:rFonts w:ascii="標楷體" w:eastAsia="標楷體" w:hAnsi="標楷體"/>
                <w:szCs w:val="28"/>
                <w:rPrChange w:id="1295" w:author="user" w:date="2021-09-24T14:55:00Z">
                  <w:rPr>
                    <w:del w:id="1296" w:author="政豪 劉" w:date="2021-09-26T23:55:00Z"/>
                    <w:rFonts w:ascii="標楷體" w:eastAsia="標楷體" w:hAnsi="標楷體"/>
                    <w:sz w:val="28"/>
                    <w:szCs w:val="28"/>
                  </w:rPr>
                </w:rPrChange>
              </w:rPr>
              <w:pPrChange w:id="1297" w:author="user" w:date="2021-09-24T14:55:00Z">
                <w:pPr>
                  <w:spacing w:line="360" w:lineRule="auto"/>
                  <w:jc w:val="both"/>
                </w:pPr>
              </w:pPrChange>
            </w:pPr>
            <w:del w:id="1298" w:author="政豪 劉" w:date="2021-09-26T23:55:00Z">
              <w:r w:rsidRPr="004863B0" w:rsidDel="00F453A3">
                <w:rPr>
                  <w:rFonts w:ascii="標楷體" w:eastAsia="標楷體" w:hAnsi="標楷體" w:cs="Times New Roman"/>
                  <w:color w:val="000000"/>
                  <w:szCs w:val="28"/>
                  <w:rPrChange w:id="1299" w:author="user" w:date="2021-09-24T14:55:00Z">
                    <w:rPr>
                      <w:rFonts w:ascii="標楷體" w:eastAsia="標楷體" w:hAnsi="標楷體" w:cs="Times New Roman"/>
                      <w:color w:val="000000"/>
                      <w:sz w:val="28"/>
                      <w:szCs w:val="28"/>
                    </w:rPr>
                  </w:rPrChange>
                </w:rPr>
                <w:delText>3.熟習形狀概念</w:delText>
              </w:r>
            </w:del>
          </w:p>
          <w:p w14:paraId="6DA9A18C" w14:textId="2D5ABDEE" w:rsidR="00815D35" w:rsidRPr="004863B0" w:rsidDel="00F453A3" w:rsidRDefault="00815D35">
            <w:pPr>
              <w:adjustRightInd w:val="0"/>
              <w:snapToGrid w:val="0"/>
              <w:spacing w:line="360" w:lineRule="auto"/>
              <w:rPr>
                <w:del w:id="1300" w:author="政豪 劉" w:date="2021-09-26T23:55:00Z"/>
                <w:rFonts w:ascii="標楷體" w:eastAsia="標楷體" w:hAnsi="標楷體"/>
                <w:szCs w:val="28"/>
                <w:rPrChange w:id="1301" w:author="user" w:date="2021-09-24T14:55:00Z">
                  <w:rPr>
                    <w:del w:id="1302" w:author="政豪 劉" w:date="2021-09-26T23:55:00Z"/>
                    <w:rFonts w:ascii="標楷體" w:eastAsia="標楷體" w:hAnsi="標楷體"/>
                    <w:sz w:val="28"/>
                    <w:szCs w:val="28"/>
                  </w:rPr>
                </w:rPrChange>
              </w:rPr>
              <w:pPrChange w:id="1303" w:author="user" w:date="2021-09-24T14:55:00Z">
                <w:pPr>
                  <w:spacing w:line="360" w:lineRule="auto"/>
                  <w:jc w:val="both"/>
                </w:pPr>
              </w:pPrChange>
            </w:pPr>
            <w:del w:id="1304" w:author="政豪 劉" w:date="2021-09-26T23:55:00Z">
              <w:r w:rsidRPr="004863B0" w:rsidDel="00F453A3">
                <w:rPr>
                  <w:rFonts w:ascii="標楷體" w:eastAsia="標楷體" w:hAnsi="標楷體" w:cs="Times New Roman"/>
                  <w:color w:val="000000"/>
                  <w:szCs w:val="28"/>
                  <w:rPrChange w:id="1305" w:author="user" w:date="2021-09-24T14:55:00Z">
                    <w:rPr>
                      <w:rFonts w:ascii="標楷體" w:eastAsia="標楷體" w:hAnsi="標楷體" w:cs="Times New Roman"/>
                      <w:color w:val="000000"/>
                      <w:sz w:val="28"/>
                      <w:szCs w:val="28"/>
                    </w:rPr>
                  </w:rPrChange>
                </w:rPr>
                <w:delText>4.完成遊戲目標</w:delText>
              </w:r>
            </w:del>
          </w:p>
        </w:tc>
      </w:tr>
      <w:tr w:rsidR="00815D35" w:rsidRPr="004863B0" w:rsidDel="00F453A3" w14:paraId="721EA2CE" w14:textId="0C5600E1" w:rsidTr="00815D35">
        <w:trPr>
          <w:trHeight w:val="1440"/>
          <w:del w:id="1306" w:author="政豪 劉" w:date="2021-09-26T23:55:00Z"/>
        </w:trPr>
        <w:tc>
          <w:tcPr>
            <w:tcW w:w="0" w:type="auto"/>
            <w:tcBorders>
              <w:top w:val="single" w:sz="8" w:space="0" w:color="000000"/>
              <w:bottom w:val="single" w:sz="12" w:space="0" w:color="000000"/>
            </w:tcBorders>
            <w:tcMar>
              <w:top w:w="0" w:type="dxa"/>
              <w:left w:w="115" w:type="dxa"/>
              <w:bottom w:w="0" w:type="dxa"/>
              <w:right w:w="115" w:type="dxa"/>
            </w:tcMar>
            <w:hideMark/>
          </w:tcPr>
          <w:p w14:paraId="74404BCE" w14:textId="6A507C0A" w:rsidR="00815D35" w:rsidRPr="004863B0" w:rsidDel="00F453A3" w:rsidRDefault="00815D35">
            <w:pPr>
              <w:adjustRightInd w:val="0"/>
              <w:snapToGrid w:val="0"/>
              <w:spacing w:line="360" w:lineRule="auto"/>
              <w:rPr>
                <w:del w:id="1307" w:author="政豪 劉" w:date="2021-09-26T23:55:00Z"/>
                <w:rFonts w:ascii="標楷體" w:eastAsia="標楷體" w:hAnsi="標楷體"/>
                <w:szCs w:val="28"/>
                <w:rPrChange w:id="1308" w:author="user" w:date="2021-09-24T14:55:00Z">
                  <w:rPr>
                    <w:del w:id="1309" w:author="政豪 劉" w:date="2021-09-26T23:55:00Z"/>
                    <w:rFonts w:ascii="標楷體" w:eastAsia="標楷體" w:hAnsi="標楷體"/>
                    <w:sz w:val="28"/>
                    <w:szCs w:val="28"/>
                  </w:rPr>
                </w:rPrChange>
              </w:rPr>
              <w:pPrChange w:id="1310" w:author="user" w:date="2021-09-24T14:55:00Z">
                <w:pPr>
                  <w:spacing w:line="360" w:lineRule="auto"/>
                  <w:jc w:val="both"/>
                </w:pPr>
              </w:pPrChange>
            </w:pPr>
            <w:del w:id="1311" w:author="政豪 劉" w:date="2021-09-26T23:55:00Z">
              <w:r w:rsidRPr="004863B0" w:rsidDel="00F453A3">
                <w:rPr>
                  <w:rFonts w:ascii="標楷體" w:eastAsia="標楷體" w:hAnsi="標楷體" w:cs="Times New Roman"/>
                  <w:b/>
                  <w:bCs/>
                  <w:color w:val="000000"/>
                  <w:szCs w:val="28"/>
                  <w:rPrChange w:id="1312" w:author="user" w:date="2021-09-24T14:55:00Z">
                    <w:rPr>
                      <w:rFonts w:ascii="標楷體" w:eastAsia="標楷體" w:hAnsi="標楷體" w:cs="Times New Roman"/>
                      <w:b/>
                      <w:bCs/>
                      <w:color w:val="000000"/>
                      <w:sz w:val="28"/>
                      <w:szCs w:val="28"/>
                    </w:rPr>
                  </w:rPrChange>
                </w:rPr>
                <w:delText>活動三</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61A90B61" w14:textId="7C1A242A" w:rsidR="00815D35" w:rsidRPr="004863B0" w:rsidDel="00F453A3" w:rsidRDefault="00815D35">
            <w:pPr>
              <w:adjustRightInd w:val="0"/>
              <w:snapToGrid w:val="0"/>
              <w:spacing w:line="360" w:lineRule="auto"/>
              <w:rPr>
                <w:del w:id="1313" w:author="政豪 劉" w:date="2021-09-26T23:55:00Z"/>
                <w:rFonts w:ascii="標楷體" w:eastAsia="標楷體" w:hAnsi="標楷體"/>
                <w:szCs w:val="28"/>
                <w:rPrChange w:id="1314" w:author="user" w:date="2021-09-24T14:55:00Z">
                  <w:rPr>
                    <w:del w:id="1315" w:author="政豪 劉" w:date="2021-09-26T23:55:00Z"/>
                    <w:rFonts w:ascii="標楷體" w:eastAsia="標楷體" w:hAnsi="標楷體"/>
                    <w:sz w:val="28"/>
                    <w:szCs w:val="28"/>
                  </w:rPr>
                </w:rPrChange>
              </w:rPr>
              <w:pPrChange w:id="1316" w:author="user" w:date="2021-09-24T14:55:00Z">
                <w:pPr>
                  <w:spacing w:line="360" w:lineRule="auto"/>
                  <w:jc w:val="both"/>
                </w:pPr>
              </w:pPrChange>
            </w:pPr>
            <w:del w:id="1317" w:author="政豪 劉" w:date="2021-09-26T23:55:00Z">
              <w:r w:rsidRPr="004863B0" w:rsidDel="00F453A3">
                <w:rPr>
                  <w:rFonts w:ascii="標楷體" w:eastAsia="標楷體" w:hAnsi="標楷體" w:cs="Times New Roman"/>
                  <w:color w:val="000000"/>
                  <w:szCs w:val="28"/>
                  <w:rPrChange w:id="1318" w:author="user" w:date="2021-09-24T14:55:00Z">
                    <w:rPr>
                      <w:rFonts w:ascii="標楷體" w:eastAsia="標楷體" w:hAnsi="標楷體" w:cs="Times New Roman"/>
                      <w:color w:val="000000"/>
                      <w:sz w:val="28"/>
                      <w:szCs w:val="28"/>
                    </w:rPr>
                  </w:rPrChange>
                </w:rPr>
                <w:delText>穩定性：</w:delText>
              </w:r>
            </w:del>
          </w:p>
          <w:p w14:paraId="2D2677A8" w14:textId="678261DB" w:rsidR="00815D35" w:rsidRPr="004863B0" w:rsidDel="00F453A3" w:rsidRDefault="00815D35">
            <w:pPr>
              <w:adjustRightInd w:val="0"/>
              <w:snapToGrid w:val="0"/>
              <w:spacing w:line="360" w:lineRule="auto"/>
              <w:rPr>
                <w:del w:id="1319" w:author="政豪 劉" w:date="2021-09-26T23:55:00Z"/>
                <w:rFonts w:ascii="標楷體" w:eastAsia="標楷體" w:hAnsi="標楷體"/>
                <w:szCs w:val="28"/>
                <w:rPrChange w:id="1320" w:author="user" w:date="2021-09-24T14:55:00Z">
                  <w:rPr>
                    <w:del w:id="1321" w:author="政豪 劉" w:date="2021-09-26T23:55:00Z"/>
                    <w:rFonts w:ascii="標楷體" w:eastAsia="標楷體" w:hAnsi="標楷體"/>
                    <w:sz w:val="28"/>
                    <w:szCs w:val="28"/>
                  </w:rPr>
                </w:rPrChange>
              </w:rPr>
              <w:pPrChange w:id="1322" w:author="user" w:date="2021-09-24T14:55:00Z">
                <w:pPr>
                  <w:spacing w:line="360" w:lineRule="auto"/>
                  <w:jc w:val="both"/>
                </w:pPr>
              </w:pPrChange>
            </w:pPr>
            <w:del w:id="1323" w:author="政豪 劉" w:date="2021-09-26T23:55:00Z">
              <w:r w:rsidRPr="004863B0" w:rsidDel="00F453A3">
                <w:rPr>
                  <w:rFonts w:ascii="標楷體" w:eastAsia="標楷體" w:hAnsi="標楷體" w:cs="Times New Roman"/>
                  <w:color w:val="000000"/>
                  <w:szCs w:val="28"/>
                  <w:rPrChange w:id="1324" w:author="user" w:date="2021-09-24T14:55:00Z">
                    <w:rPr>
                      <w:rFonts w:ascii="標楷體" w:eastAsia="標楷體" w:hAnsi="標楷體" w:cs="Times New Roman"/>
                      <w:color w:val="000000"/>
                      <w:sz w:val="28"/>
                      <w:szCs w:val="28"/>
                    </w:rPr>
                  </w:rPrChange>
                </w:rPr>
                <w:delText>扭轉</w:delText>
              </w:r>
            </w:del>
          </w:p>
          <w:p w14:paraId="37C945B1" w14:textId="2B775B8B" w:rsidR="00815D35" w:rsidRPr="004863B0" w:rsidDel="00F453A3" w:rsidRDefault="00815D35">
            <w:pPr>
              <w:adjustRightInd w:val="0"/>
              <w:snapToGrid w:val="0"/>
              <w:spacing w:line="360" w:lineRule="auto"/>
              <w:rPr>
                <w:del w:id="1325" w:author="政豪 劉" w:date="2021-09-26T23:55:00Z"/>
                <w:rFonts w:ascii="標楷體" w:eastAsia="標楷體" w:hAnsi="標楷體"/>
                <w:szCs w:val="28"/>
                <w:rPrChange w:id="1326" w:author="user" w:date="2021-09-24T14:55:00Z">
                  <w:rPr>
                    <w:del w:id="1327" w:author="政豪 劉" w:date="2021-09-26T23:55:00Z"/>
                    <w:rFonts w:ascii="標楷體" w:eastAsia="標楷體" w:hAnsi="標楷體"/>
                    <w:sz w:val="28"/>
                    <w:szCs w:val="28"/>
                  </w:rPr>
                </w:rPrChange>
              </w:rPr>
              <w:pPrChange w:id="1328" w:author="user" w:date="2021-09-24T14:55:00Z">
                <w:pPr>
                  <w:spacing w:line="360" w:lineRule="auto"/>
                  <w:jc w:val="both"/>
                </w:pPr>
              </w:pPrChange>
            </w:pPr>
            <w:del w:id="1329" w:author="政豪 劉" w:date="2021-09-26T23:55:00Z">
              <w:r w:rsidRPr="004863B0" w:rsidDel="00F453A3">
                <w:rPr>
                  <w:rFonts w:ascii="標楷體" w:eastAsia="標楷體" w:hAnsi="標楷體" w:cs="Times New Roman"/>
                  <w:color w:val="000000"/>
                  <w:szCs w:val="28"/>
                  <w:rPrChange w:id="1330" w:author="user" w:date="2021-09-24T14:55:00Z">
                    <w:rPr>
                      <w:rFonts w:ascii="標楷體" w:eastAsia="標楷體" w:hAnsi="標楷體" w:cs="Times New Roman"/>
                      <w:color w:val="000000"/>
                      <w:sz w:val="28"/>
                      <w:szCs w:val="28"/>
                    </w:rPr>
                  </w:rPrChange>
                </w:rPr>
                <w:delText>移動性：</w:delText>
              </w:r>
            </w:del>
          </w:p>
          <w:p w14:paraId="3F837317" w14:textId="16D66309" w:rsidR="00815D35" w:rsidRPr="004863B0" w:rsidDel="00F453A3" w:rsidRDefault="00815D35">
            <w:pPr>
              <w:adjustRightInd w:val="0"/>
              <w:snapToGrid w:val="0"/>
              <w:spacing w:line="360" w:lineRule="auto"/>
              <w:rPr>
                <w:del w:id="1331" w:author="政豪 劉" w:date="2021-09-26T23:55:00Z"/>
                <w:rFonts w:ascii="標楷體" w:eastAsia="標楷體" w:hAnsi="標楷體"/>
                <w:szCs w:val="28"/>
                <w:rPrChange w:id="1332" w:author="user" w:date="2021-09-24T14:55:00Z">
                  <w:rPr>
                    <w:del w:id="1333" w:author="政豪 劉" w:date="2021-09-26T23:55:00Z"/>
                    <w:rFonts w:ascii="標楷體" w:eastAsia="標楷體" w:hAnsi="標楷體"/>
                    <w:sz w:val="28"/>
                    <w:szCs w:val="28"/>
                  </w:rPr>
                </w:rPrChange>
              </w:rPr>
              <w:pPrChange w:id="1334" w:author="user" w:date="2021-09-24T14:55:00Z">
                <w:pPr>
                  <w:spacing w:line="360" w:lineRule="auto"/>
                  <w:jc w:val="both"/>
                </w:pPr>
              </w:pPrChange>
            </w:pPr>
            <w:del w:id="1335" w:author="政豪 劉" w:date="2021-09-26T23:55:00Z">
              <w:r w:rsidRPr="004863B0" w:rsidDel="00F453A3">
                <w:rPr>
                  <w:rFonts w:ascii="標楷體" w:eastAsia="標楷體" w:hAnsi="標楷體" w:cs="Times New Roman"/>
                  <w:color w:val="000000"/>
                  <w:szCs w:val="28"/>
                  <w:rPrChange w:id="1336" w:author="user" w:date="2021-09-24T14:55:00Z">
                    <w:rPr>
                      <w:rFonts w:ascii="標楷體" w:eastAsia="標楷體" w:hAnsi="標楷體" w:cs="Times New Roman"/>
                      <w:color w:val="000000"/>
                      <w:sz w:val="28"/>
                      <w:szCs w:val="28"/>
                    </w:rPr>
                  </w:rPrChange>
                </w:rPr>
                <w:delText>跑</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30E30064" w14:textId="166B3417" w:rsidR="00815D35" w:rsidRPr="004863B0" w:rsidDel="00F453A3" w:rsidRDefault="00815D35">
            <w:pPr>
              <w:adjustRightInd w:val="0"/>
              <w:snapToGrid w:val="0"/>
              <w:spacing w:line="360" w:lineRule="auto"/>
              <w:rPr>
                <w:del w:id="1337" w:author="政豪 劉" w:date="2021-09-26T23:55:00Z"/>
                <w:rFonts w:ascii="標楷體" w:eastAsia="標楷體" w:hAnsi="標楷體"/>
                <w:szCs w:val="28"/>
                <w:rPrChange w:id="1338" w:author="user" w:date="2021-09-24T14:55:00Z">
                  <w:rPr>
                    <w:del w:id="1339" w:author="政豪 劉" w:date="2021-09-26T23:55:00Z"/>
                    <w:rFonts w:ascii="標楷體" w:eastAsia="標楷體" w:hAnsi="標楷體"/>
                    <w:sz w:val="28"/>
                    <w:szCs w:val="28"/>
                  </w:rPr>
                </w:rPrChange>
              </w:rPr>
              <w:pPrChange w:id="1340" w:author="user" w:date="2021-09-24T14:55:00Z">
                <w:pPr>
                  <w:spacing w:line="360" w:lineRule="auto"/>
                  <w:jc w:val="both"/>
                </w:pPr>
              </w:pPrChange>
            </w:pPr>
            <w:del w:id="1341" w:author="政豪 劉" w:date="2021-09-26T23:55:00Z">
              <w:r w:rsidRPr="004863B0" w:rsidDel="00F453A3">
                <w:rPr>
                  <w:rFonts w:ascii="標楷體" w:eastAsia="標楷體" w:hAnsi="標楷體" w:cs="Times New Roman"/>
                  <w:color w:val="000000"/>
                  <w:szCs w:val="28"/>
                  <w:rPrChange w:id="1342" w:author="user" w:date="2021-09-24T14:55:00Z">
                    <w:rPr>
                      <w:rFonts w:ascii="標楷體" w:eastAsia="標楷體" w:hAnsi="標楷體" w:cs="Times New Roman"/>
                      <w:color w:val="000000"/>
                      <w:sz w:val="28"/>
                      <w:szCs w:val="28"/>
                    </w:rPr>
                  </w:rPrChange>
                </w:rPr>
                <w:delText>認知靈活性</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0F92B74D" w14:textId="60F86379" w:rsidR="00815D35" w:rsidRPr="004863B0" w:rsidDel="00F453A3" w:rsidRDefault="00815D35">
            <w:pPr>
              <w:adjustRightInd w:val="0"/>
              <w:snapToGrid w:val="0"/>
              <w:spacing w:line="360" w:lineRule="auto"/>
              <w:rPr>
                <w:del w:id="1343" w:author="政豪 劉" w:date="2021-09-26T23:55:00Z"/>
                <w:rFonts w:ascii="標楷體" w:eastAsia="標楷體" w:hAnsi="標楷體"/>
                <w:szCs w:val="28"/>
                <w:rPrChange w:id="1344" w:author="user" w:date="2021-09-24T14:55:00Z">
                  <w:rPr>
                    <w:del w:id="1345" w:author="政豪 劉" w:date="2021-09-26T23:55:00Z"/>
                    <w:rFonts w:ascii="標楷體" w:eastAsia="標楷體" w:hAnsi="標楷體"/>
                    <w:sz w:val="28"/>
                    <w:szCs w:val="28"/>
                  </w:rPr>
                </w:rPrChange>
              </w:rPr>
              <w:pPrChange w:id="1346" w:author="user" w:date="2021-09-24T14:55:00Z">
                <w:pPr>
                  <w:spacing w:line="360" w:lineRule="auto"/>
                  <w:jc w:val="both"/>
                </w:pPr>
              </w:pPrChange>
            </w:pPr>
            <w:del w:id="1347" w:author="政豪 劉" w:date="2021-09-26T23:55:00Z">
              <w:r w:rsidRPr="004863B0" w:rsidDel="00F453A3">
                <w:rPr>
                  <w:rFonts w:ascii="標楷體" w:eastAsia="標楷體" w:hAnsi="標楷體" w:cs="Times New Roman"/>
                  <w:color w:val="000000"/>
                  <w:szCs w:val="28"/>
                  <w:rPrChange w:id="1348" w:author="user" w:date="2021-09-24T14:55:00Z">
                    <w:rPr>
                      <w:rFonts w:ascii="標楷體" w:eastAsia="標楷體" w:hAnsi="標楷體" w:cs="Times New Roman"/>
                      <w:color w:val="000000"/>
                      <w:sz w:val="28"/>
                      <w:szCs w:val="28"/>
                    </w:rPr>
                  </w:rPrChange>
                </w:rPr>
                <w:delText>顏色與形狀</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0A8EB694" w14:textId="45309B3A" w:rsidR="00815D35" w:rsidRPr="004863B0" w:rsidDel="00F453A3" w:rsidRDefault="00815D35">
            <w:pPr>
              <w:adjustRightInd w:val="0"/>
              <w:snapToGrid w:val="0"/>
              <w:spacing w:line="360" w:lineRule="auto"/>
              <w:rPr>
                <w:del w:id="1349" w:author="政豪 劉" w:date="2021-09-26T23:55:00Z"/>
                <w:rFonts w:ascii="標楷體" w:eastAsia="標楷體" w:hAnsi="標楷體"/>
                <w:szCs w:val="28"/>
                <w:rPrChange w:id="1350" w:author="user" w:date="2021-09-24T14:55:00Z">
                  <w:rPr>
                    <w:del w:id="1351" w:author="政豪 劉" w:date="2021-09-26T23:55:00Z"/>
                    <w:rFonts w:ascii="標楷體" w:eastAsia="標楷體" w:hAnsi="標楷體"/>
                    <w:sz w:val="28"/>
                    <w:szCs w:val="28"/>
                  </w:rPr>
                </w:rPrChange>
              </w:rPr>
              <w:pPrChange w:id="1352" w:author="user" w:date="2021-09-24T14:55:00Z">
                <w:pPr>
                  <w:spacing w:line="360" w:lineRule="auto"/>
                  <w:ind w:hanging="360"/>
                  <w:jc w:val="both"/>
                </w:pPr>
              </w:pPrChange>
            </w:pPr>
            <w:del w:id="1353" w:author="政豪 劉" w:date="2021-09-26T23:55:00Z">
              <w:r w:rsidRPr="004863B0" w:rsidDel="00F453A3">
                <w:rPr>
                  <w:rFonts w:ascii="標楷體" w:eastAsia="標楷體" w:hAnsi="標楷體" w:cs="Times New Roman"/>
                  <w:color w:val="000000"/>
                  <w:szCs w:val="28"/>
                  <w:rPrChange w:id="1354" w:author="user" w:date="2021-09-24T14:55:00Z">
                    <w:rPr>
                      <w:rFonts w:ascii="標楷體" w:eastAsia="標楷體" w:hAnsi="標楷體" w:cs="Times New Roman"/>
                      <w:color w:val="000000"/>
                      <w:sz w:val="28"/>
                      <w:szCs w:val="28"/>
                    </w:rPr>
                  </w:rPrChange>
                </w:rPr>
                <w:delText xml:space="preserve">1. </w:delText>
              </w:r>
              <w:r w:rsidR="009D6C90" w:rsidRPr="004863B0" w:rsidDel="00F453A3">
                <w:rPr>
                  <w:rFonts w:ascii="標楷體" w:eastAsia="標楷體" w:hAnsi="標楷體" w:cs="Times New Roman"/>
                  <w:color w:val="000000"/>
                  <w:szCs w:val="28"/>
                  <w:rPrChange w:id="1355" w:author="user" w:date="2021-09-24T14:55:00Z">
                    <w:rPr>
                      <w:rFonts w:ascii="標楷體" w:eastAsia="標楷體" w:hAnsi="標楷體" w:cs="Times New Roman"/>
                      <w:color w:val="000000"/>
                      <w:sz w:val="28"/>
                      <w:szCs w:val="28"/>
                    </w:rPr>
                  </w:rPrChange>
                </w:rPr>
                <w:delText>1.</w:delText>
              </w:r>
              <w:r w:rsidRPr="004863B0" w:rsidDel="00F453A3">
                <w:rPr>
                  <w:rFonts w:ascii="標楷體" w:eastAsia="標楷體" w:hAnsi="標楷體" w:cs="Times New Roman"/>
                  <w:color w:val="000000"/>
                  <w:szCs w:val="28"/>
                  <w:rPrChange w:id="1356" w:author="user" w:date="2021-09-24T14:55:00Z">
                    <w:rPr>
                      <w:rFonts w:ascii="標楷體" w:eastAsia="標楷體" w:hAnsi="標楷體" w:cs="Times New Roman"/>
                      <w:color w:val="000000"/>
                      <w:sz w:val="28"/>
                      <w:szCs w:val="28"/>
                    </w:rPr>
                  </w:rPrChange>
                </w:rPr>
                <w:delText>運用身體動作做出題</w:delText>
              </w:r>
            </w:del>
          </w:p>
          <w:p w14:paraId="1FFF08AF" w14:textId="7D0F48B9" w:rsidR="00815D35" w:rsidRPr="004863B0" w:rsidDel="00F453A3" w:rsidRDefault="00815D35">
            <w:pPr>
              <w:adjustRightInd w:val="0"/>
              <w:snapToGrid w:val="0"/>
              <w:spacing w:line="360" w:lineRule="auto"/>
              <w:rPr>
                <w:del w:id="1357" w:author="政豪 劉" w:date="2021-09-26T23:55:00Z"/>
                <w:rFonts w:ascii="標楷體" w:eastAsia="標楷體" w:hAnsi="標楷體"/>
                <w:szCs w:val="28"/>
                <w:rPrChange w:id="1358" w:author="user" w:date="2021-09-24T14:55:00Z">
                  <w:rPr>
                    <w:del w:id="1359" w:author="政豪 劉" w:date="2021-09-26T23:55:00Z"/>
                    <w:rFonts w:ascii="標楷體" w:eastAsia="標楷體" w:hAnsi="標楷體"/>
                    <w:sz w:val="28"/>
                    <w:szCs w:val="28"/>
                  </w:rPr>
                </w:rPrChange>
              </w:rPr>
              <w:pPrChange w:id="1360" w:author="user" w:date="2021-09-24T14:55:00Z">
                <w:pPr>
                  <w:spacing w:line="360" w:lineRule="auto"/>
                  <w:ind w:left="240" w:hanging="120"/>
                  <w:jc w:val="both"/>
                </w:pPr>
              </w:pPrChange>
            </w:pPr>
            <w:del w:id="1361" w:author="政豪 劉" w:date="2021-09-26T23:55:00Z">
              <w:r w:rsidRPr="004863B0" w:rsidDel="00F453A3">
                <w:rPr>
                  <w:rFonts w:ascii="標楷體" w:eastAsia="標楷體" w:hAnsi="標楷體" w:cs="Times New Roman"/>
                  <w:color w:val="000000"/>
                  <w:szCs w:val="28"/>
                  <w:rPrChange w:id="1362" w:author="user" w:date="2021-09-24T14:55:00Z">
                    <w:rPr>
                      <w:rFonts w:ascii="標楷體" w:eastAsia="標楷體" w:hAnsi="標楷體" w:cs="Times New Roman"/>
                      <w:color w:val="000000"/>
                      <w:sz w:val="28"/>
                      <w:szCs w:val="28"/>
                    </w:rPr>
                  </w:rPrChange>
                </w:rPr>
                <w:delText>目所對應的動作</w:delText>
              </w:r>
            </w:del>
          </w:p>
          <w:p w14:paraId="15FCEEE7" w14:textId="69D2F8E4" w:rsidR="00815D35" w:rsidRPr="004863B0" w:rsidDel="00F453A3" w:rsidRDefault="00815D35">
            <w:pPr>
              <w:adjustRightInd w:val="0"/>
              <w:snapToGrid w:val="0"/>
              <w:spacing w:line="360" w:lineRule="auto"/>
              <w:rPr>
                <w:del w:id="1363" w:author="政豪 劉" w:date="2021-09-26T23:55:00Z"/>
                <w:rFonts w:ascii="標楷體" w:eastAsia="標楷體" w:hAnsi="標楷體"/>
                <w:szCs w:val="28"/>
                <w:rPrChange w:id="1364" w:author="user" w:date="2021-09-24T14:55:00Z">
                  <w:rPr>
                    <w:del w:id="1365" w:author="政豪 劉" w:date="2021-09-26T23:55:00Z"/>
                    <w:rFonts w:ascii="標楷體" w:eastAsia="標楷體" w:hAnsi="標楷體"/>
                    <w:sz w:val="28"/>
                    <w:szCs w:val="28"/>
                  </w:rPr>
                </w:rPrChange>
              </w:rPr>
              <w:pPrChange w:id="1366" w:author="user" w:date="2021-09-24T14:55:00Z">
                <w:pPr>
                  <w:spacing w:line="360" w:lineRule="auto"/>
                  <w:jc w:val="both"/>
                </w:pPr>
              </w:pPrChange>
            </w:pPr>
            <w:del w:id="1367" w:author="政豪 劉" w:date="2021-09-26T23:55:00Z">
              <w:r w:rsidRPr="004863B0" w:rsidDel="00F453A3">
                <w:rPr>
                  <w:rFonts w:ascii="標楷體" w:eastAsia="標楷體" w:hAnsi="標楷體" w:cs="Times New Roman"/>
                  <w:color w:val="000000"/>
                  <w:szCs w:val="28"/>
                  <w:rPrChange w:id="1368" w:author="user" w:date="2021-09-24T14:55:00Z">
                    <w:rPr>
                      <w:rFonts w:ascii="標楷體" w:eastAsia="標楷體" w:hAnsi="標楷體" w:cs="Times New Roman"/>
                      <w:color w:val="000000"/>
                      <w:sz w:val="28"/>
                      <w:szCs w:val="28"/>
                    </w:rPr>
                  </w:rPrChange>
                </w:rPr>
                <w:delText>2.訓練認知靈活性</w:delText>
              </w:r>
            </w:del>
          </w:p>
          <w:p w14:paraId="2365D8C7" w14:textId="245DCBB7" w:rsidR="00815D35" w:rsidRPr="004863B0" w:rsidDel="00F453A3" w:rsidRDefault="00815D35">
            <w:pPr>
              <w:adjustRightInd w:val="0"/>
              <w:snapToGrid w:val="0"/>
              <w:spacing w:line="360" w:lineRule="auto"/>
              <w:rPr>
                <w:del w:id="1369" w:author="政豪 劉" w:date="2021-09-26T23:55:00Z"/>
                <w:rFonts w:ascii="標楷體" w:eastAsia="標楷體" w:hAnsi="標楷體"/>
                <w:szCs w:val="28"/>
                <w:rPrChange w:id="1370" w:author="user" w:date="2021-09-24T14:55:00Z">
                  <w:rPr>
                    <w:del w:id="1371" w:author="政豪 劉" w:date="2021-09-26T23:55:00Z"/>
                    <w:rFonts w:ascii="標楷體" w:eastAsia="標楷體" w:hAnsi="標楷體"/>
                    <w:sz w:val="28"/>
                    <w:szCs w:val="28"/>
                  </w:rPr>
                </w:rPrChange>
              </w:rPr>
              <w:pPrChange w:id="1372" w:author="user" w:date="2021-09-24T14:55:00Z">
                <w:pPr>
                  <w:spacing w:line="360" w:lineRule="auto"/>
                  <w:jc w:val="both"/>
                </w:pPr>
              </w:pPrChange>
            </w:pPr>
            <w:del w:id="1373" w:author="政豪 劉" w:date="2021-09-26T23:55:00Z">
              <w:r w:rsidRPr="004863B0" w:rsidDel="00F453A3">
                <w:rPr>
                  <w:rFonts w:ascii="標楷體" w:eastAsia="標楷體" w:hAnsi="標楷體" w:cs="Times New Roman"/>
                  <w:color w:val="000000"/>
                  <w:szCs w:val="28"/>
                  <w:rPrChange w:id="1374" w:author="user" w:date="2021-09-24T14:55:00Z">
                    <w:rPr>
                      <w:rFonts w:ascii="標楷體" w:eastAsia="標楷體" w:hAnsi="標楷體" w:cs="Times New Roman"/>
                      <w:color w:val="000000"/>
                      <w:sz w:val="28"/>
                      <w:szCs w:val="28"/>
                    </w:rPr>
                  </w:rPrChange>
                </w:rPr>
                <w:delText>3.熟習顏色混形狀概念</w:delText>
              </w:r>
            </w:del>
          </w:p>
          <w:p w14:paraId="153A215D" w14:textId="78A27B02" w:rsidR="00815D35" w:rsidRPr="004863B0" w:rsidDel="00F453A3" w:rsidRDefault="00815D35">
            <w:pPr>
              <w:adjustRightInd w:val="0"/>
              <w:snapToGrid w:val="0"/>
              <w:spacing w:line="360" w:lineRule="auto"/>
              <w:rPr>
                <w:del w:id="1375" w:author="政豪 劉" w:date="2021-09-26T23:55:00Z"/>
                <w:rFonts w:ascii="標楷體" w:eastAsia="標楷體" w:hAnsi="標楷體"/>
                <w:szCs w:val="28"/>
                <w:rPrChange w:id="1376" w:author="user" w:date="2021-09-24T14:55:00Z">
                  <w:rPr>
                    <w:del w:id="1377" w:author="政豪 劉" w:date="2021-09-26T23:55:00Z"/>
                    <w:rFonts w:ascii="標楷體" w:eastAsia="標楷體" w:hAnsi="標楷體"/>
                    <w:sz w:val="28"/>
                    <w:szCs w:val="28"/>
                  </w:rPr>
                </w:rPrChange>
              </w:rPr>
              <w:pPrChange w:id="1378" w:author="user" w:date="2021-09-24T14:55:00Z">
                <w:pPr>
                  <w:spacing w:line="360" w:lineRule="auto"/>
                  <w:jc w:val="both"/>
                </w:pPr>
              </w:pPrChange>
            </w:pPr>
            <w:del w:id="1379" w:author="政豪 劉" w:date="2021-09-26T23:55:00Z">
              <w:r w:rsidRPr="004863B0" w:rsidDel="00F453A3">
                <w:rPr>
                  <w:rFonts w:ascii="標楷體" w:eastAsia="標楷體" w:hAnsi="標楷體" w:cs="Times New Roman"/>
                  <w:color w:val="000000"/>
                  <w:szCs w:val="28"/>
                  <w:rPrChange w:id="1380" w:author="user" w:date="2021-09-24T14:55:00Z">
                    <w:rPr>
                      <w:rFonts w:ascii="標楷體" w:eastAsia="標楷體" w:hAnsi="標楷體" w:cs="Times New Roman"/>
                      <w:color w:val="000000"/>
                      <w:sz w:val="28"/>
                      <w:szCs w:val="28"/>
                    </w:rPr>
                  </w:rPrChange>
                </w:rPr>
                <w:delText>4.完成遊戲目標</w:delText>
              </w:r>
            </w:del>
          </w:p>
        </w:tc>
      </w:tr>
    </w:tbl>
    <w:p w14:paraId="11E9BC1B" w14:textId="5A6C62AC" w:rsidR="00DC2F2A" w:rsidRPr="00A47D85" w:rsidDel="00F453A3" w:rsidRDefault="00DC2F2A" w:rsidP="00F453A3">
      <w:pPr>
        <w:adjustRightInd w:val="0"/>
        <w:snapToGrid w:val="0"/>
        <w:spacing w:line="360" w:lineRule="auto"/>
        <w:rPr>
          <w:del w:id="1381" w:author="政豪 劉" w:date="2021-09-26T23:55:00Z"/>
          <w:rFonts w:ascii="Times New Roman" w:eastAsia="標楷體" w:hAnsi="Times New Roman"/>
          <w:color w:val="000000" w:themeColor="text1"/>
          <w:sz w:val="28"/>
          <w:szCs w:val="28"/>
        </w:rPr>
      </w:pPr>
    </w:p>
    <w:p w14:paraId="46823775" w14:textId="4B4FCF97" w:rsidR="00815D35" w:rsidRPr="00A47D85" w:rsidDel="00F453A3" w:rsidRDefault="00815D35" w:rsidP="00F453A3">
      <w:pPr>
        <w:adjustRightInd w:val="0"/>
        <w:snapToGrid w:val="0"/>
        <w:spacing w:line="360" w:lineRule="auto"/>
        <w:rPr>
          <w:del w:id="1382" w:author="政豪 劉" w:date="2021-09-26T23:55:00Z"/>
          <w:sz w:val="28"/>
          <w:szCs w:val="28"/>
        </w:rPr>
      </w:pPr>
      <w:del w:id="1383" w:author="政豪 劉" w:date="2021-09-26T23:55:00Z">
        <w:r w:rsidRPr="00A47D85" w:rsidDel="00F453A3">
          <w:rPr>
            <w:rFonts w:ascii="標楷體" w:eastAsia="標楷體" w:hAnsi="標楷體" w:hint="eastAsia"/>
            <w:color w:val="000000"/>
            <w:sz w:val="28"/>
            <w:szCs w:val="28"/>
          </w:rPr>
          <w:delText>表</w:delText>
        </w:r>
        <w:r w:rsidRPr="00A47D85" w:rsidDel="00F453A3">
          <w:rPr>
            <w:rFonts w:ascii="Times New Roman" w:hAnsi="Times New Roman" w:cs="Times New Roman"/>
            <w:color w:val="000000"/>
            <w:sz w:val="28"/>
            <w:szCs w:val="28"/>
          </w:rPr>
          <w:delText>3-</w:delText>
        </w:r>
        <w:r w:rsidR="009D6C90" w:rsidRPr="00A47D85" w:rsidDel="00F453A3">
          <w:rPr>
            <w:rFonts w:ascii="Times New Roman" w:hAnsi="Times New Roman" w:cs="Times New Roman" w:hint="eastAsia"/>
            <w:color w:val="000000"/>
            <w:sz w:val="28"/>
            <w:szCs w:val="28"/>
          </w:rPr>
          <w:delText>5</w:delText>
        </w:r>
        <w:r w:rsidRPr="00A47D85" w:rsidDel="00F453A3">
          <w:rPr>
            <w:rFonts w:ascii="Times New Roman" w:hAnsi="Times New Roman" w:cs="Times New Roman"/>
            <w:color w:val="000000"/>
            <w:sz w:val="28"/>
            <w:szCs w:val="28"/>
          </w:rPr>
          <w:delText>活動四、活動五與活動六遊戲教學活動說明</w:delText>
        </w:r>
      </w:del>
    </w:p>
    <w:tbl>
      <w:tblPr>
        <w:tblW w:w="0" w:type="auto"/>
        <w:tblCellMar>
          <w:top w:w="15" w:type="dxa"/>
          <w:left w:w="15" w:type="dxa"/>
          <w:bottom w:w="15" w:type="dxa"/>
          <w:right w:w="15" w:type="dxa"/>
        </w:tblCellMar>
        <w:tblLook w:val="04A0" w:firstRow="1" w:lastRow="0" w:firstColumn="1" w:lastColumn="0" w:noHBand="0" w:noVBand="1"/>
      </w:tblPr>
      <w:tblGrid>
        <w:gridCol w:w="1190"/>
        <w:gridCol w:w="1190"/>
        <w:gridCol w:w="1430"/>
        <w:gridCol w:w="1430"/>
        <w:gridCol w:w="2990"/>
      </w:tblGrid>
      <w:tr w:rsidR="00815D35" w:rsidRPr="004863B0" w:rsidDel="00F453A3" w14:paraId="7B7522D7" w14:textId="07C46D52" w:rsidTr="00815D35">
        <w:trPr>
          <w:del w:id="1384" w:author="政豪 劉" w:date="2021-09-26T23:55:00Z"/>
        </w:trPr>
        <w:tc>
          <w:tcPr>
            <w:tcW w:w="0" w:type="auto"/>
            <w:tcBorders>
              <w:top w:val="single" w:sz="12" w:space="0" w:color="000000"/>
              <w:bottom w:val="single" w:sz="12" w:space="0" w:color="000000"/>
            </w:tcBorders>
            <w:tcMar>
              <w:top w:w="0" w:type="dxa"/>
              <w:left w:w="115" w:type="dxa"/>
              <w:bottom w:w="0" w:type="dxa"/>
              <w:right w:w="115" w:type="dxa"/>
            </w:tcMar>
            <w:hideMark/>
          </w:tcPr>
          <w:p w14:paraId="0C966D4E" w14:textId="376FF0AF" w:rsidR="00815D35" w:rsidRPr="004863B0" w:rsidDel="00F453A3" w:rsidRDefault="00815D35">
            <w:pPr>
              <w:adjustRightInd w:val="0"/>
              <w:snapToGrid w:val="0"/>
              <w:spacing w:line="360" w:lineRule="auto"/>
              <w:rPr>
                <w:del w:id="1385" w:author="政豪 劉" w:date="2021-09-26T23:55:00Z"/>
                <w:rFonts w:ascii="標楷體" w:eastAsia="標楷體" w:hAnsi="標楷體"/>
                <w:szCs w:val="28"/>
                <w:rPrChange w:id="1386" w:author="user" w:date="2021-09-24T14:55:00Z">
                  <w:rPr>
                    <w:del w:id="1387" w:author="政豪 劉" w:date="2021-09-26T23:55:00Z"/>
                    <w:rFonts w:ascii="標楷體" w:eastAsia="標楷體" w:hAnsi="標楷體"/>
                    <w:sz w:val="28"/>
                    <w:szCs w:val="28"/>
                  </w:rPr>
                </w:rPrChange>
              </w:rPr>
              <w:pPrChange w:id="1388" w:author="user" w:date="2021-09-24T14:55:00Z">
                <w:pPr>
                  <w:spacing w:line="360" w:lineRule="auto"/>
                  <w:jc w:val="center"/>
                </w:pPr>
              </w:pPrChange>
            </w:pPr>
            <w:del w:id="1389" w:author="政豪 劉" w:date="2021-09-26T23:55:00Z">
              <w:r w:rsidRPr="004863B0" w:rsidDel="00F453A3">
                <w:rPr>
                  <w:rFonts w:ascii="標楷體" w:eastAsia="標楷體" w:hAnsi="標楷體" w:cs="Times New Roman"/>
                  <w:color w:val="000000"/>
                  <w:szCs w:val="28"/>
                  <w:rPrChange w:id="1390" w:author="user" w:date="2021-09-24T14:55:00Z">
                    <w:rPr>
                      <w:rFonts w:ascii="標楷體" w:eastAsia="標楷體" w:hAnsi="標楷體" w:cs="Times New Roman"/>
                      <w:color w:val="000000"/>
                      <w:sz w:val="28"/>
                      <w:szCs w:val="28"/>
                    </w:rPr>
                  </w:rPrChange>
                </w:rPr>
                <w:delText>教學活動</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01EC0F19" w14:textId="00734857" w:rsidR="00815D35" w:rsidRPr="004863B0" w:rsidDel="00F453A3" w:rsidRDefault="00815D35">
            <w:pPr>
              <w:adjustRightInd w:val="0"/>
              <w:snapToGrid w:val="0"/>
              <w:spacing w:line="360" w:lineRule="auto"/>
              <w:rPr>
                <w:del w:id="1391" w:author="政豪 劉" w:date="2021-09-26T23:55:00Z"/>
                <w:rFonts w:ascii="標楷體" w:eastAsia="標楷體" w:hAnsi="標楷體"/>
                <w:szCs w:val="28"/>
                <w:rPrChange w:id="1392" w:author="user" w:date="2021-09-24T14:55:00Z">
                  <w:rPr>
                    <w:del w:id="1393" w:author="政豪 劉" w:date="2021-09-26T23:55:00Z"/>
                    <w:rFonts w:ascii="標楷體" w:eastAsia="標楷體" w:hAnsi="標楷體"/>
                    <w:sz w:val="28"/>
                    <w:szCs w:val="28"/>
                  </w:rPr>
                </w:rPrChange>
              </w:rPr>
              <w:pPrChange w:id="1394" w:author="user" w:date="2021-09-24T14:55:00Z">
                <w:pPr>
                  <w:spacing w:line="360" w:lineRule="auto"/>
                  <w:jc w:val="center"/>
                </w:pPr>
              </w:pPrChange>
            </w:pPr>
            <w:del w:id="1395" w:author="政豪 劉" w:date="2021-09-26T23:55:00Z">
              <w:r w:rsidRPr="004863B0" w:rsidDel="00F453A3">
                <w:rPr>
                  <w:rFonts w:ascii="標楷體" w:eastAsia="標楷體" w:hAnsi="標楷體" w:cs="Times New Roman"/>
                  <w:color w:val="000000"/>
                  <w:szCs w:val="28"/>
                  <w:rPrChange w:id="1396" w:author="user" w:date="2021-09-24T14:55:00Z">
                    <w:rPr>
                      <w:rFonts w:ascii="標楷體" w:eastAsia="標楷體" w:hAnsi="標楷體" w:cs="Times New Roman"/>
                      <w:color w:val="000000"/>
                      <w:sz w:val="28"/>
                      <w:szCs w:val="28"/>
                    </w:rPr>
                  </w:rPrChange>
                </w:rPr>
                <w:delText>動作技能</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580BE9AD" w14:textId="71FB4121" w:rsidR="00815D35" w:rsidRPr="004863B0" w:rsidDel="00F453A3" w:rsidRDefault="00815D35">
            <w:pPr>
              <w:adjustRightInd w:val="0"/>
              <w:snapToGrid w:val="0"/>
              <w:spacing w:line="360" w:lineRule="auto"/>
              <w:rPr>
                <w:del w:id="1397" w:author="政豪 劉" w:date="2021-09-26T23:55:00Z"/>
                <w:rFonts w:ascii="標楷體" w:eastAsia="標楷體" w:hAnsi="標楷體"/>
                <w:szCs w:val="28"/>
                <w:rPrChange w:id="1398" w:author="user" w:date="2021-09-24T14:55:00Z">
                  <w:rPr>
                    <w:del w:id="1399" w:author="政豪 劉" w:date="2021-09-26T23:55:00Z"/>
                    <w:rFonts w:ascii="標楷體" w:eastAsia="標楷體" w:hAnsi="標楷體"/>
                    <w:sz w:val="28"/>
                    <w:szCs w:val="28"/>
                  </w:rPr>
                </w:rPrChange>
              </w:rPr>
              <w:pPrChange w:id="1400" w:author="user" w:date="2021-09-24T14:55:00Z">
                <w:pPr>
                  <w:spacing w:line="360" w:lineRule="auto"/>
                  <w:jc w:val="center"/>
                </w:pPr>
              </w:pPrChange>
            </w:pPr>
            <w:del w:id="1401" w:author="政豪 劉" w:date="2021-09-26T23:55:00Z">
              <w:r w:rsidRPr="004863B0" w:rsidDel="00F453A3">
                <w:rPr>
                  <w:rFonts w:ascii="標楷體" w:eastAsia="標楷體" w:hAnsi="標楷體" w:cs="Times New Roman"/>
                  <w:color w:val="000000"/>
                  <w:szCs w:val="28"/>
                  <w:rPrChange w:id="1402" w:author="user" w:date="2021-09-24T14:55:00Z">
                    <w:rPr>
                      <w:rFonts w:ascii="標楷體" w:eastAsia="標楷體" w:hAnsi="標楷體" w:cs="Times New Roman"/>
                      <w:color w:val="000000"/>
                      <w:sz w:val="28"/>
                      <w:szCs w:val="28"/>
                    </w:rPr>
                  </w:rPrChange>
                </w:rPr>
                <w:delText>執行功能</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5C108982" w14:textId="339E4A02" w:rsidR="00815D35" w:rsidRPr="004863B0" w:rsidDel="00F453A3" w:rsidRDefault="00541191">
            <w:pPr>
              <w:adjustRightInd w:val="0"/>
              <w:snapToGrid w:val="0"/>
              <w:spacing w:line="360" w:lineRule="auto"/>
              <w:rPr>
                <w:del w:id="1403" w:author="政豪 劉" w:date="2021-09-26T23:55:00Z"/>
                <w:rFonts w:ascii="標楷體" w:eastAsia="標楷體" w:hAnsi="標楷體"/>
                <w:szCs w:val="28"/>
                <w:rPrChange w:id="1404" w:author="user" w:date="2021-09-24T14:55:00Z">
                  <w:rPr>
                    <w:del w:id="1405" w:author="政豪 劉" w:date="2021-09-26T23:55:00Z"/>
                    <w:rFonts w:ascii="標楷體" w:eastAsia="標楷體" w:hAnsi="標楷體"/>
                    <w:sz w:val="28"/>
                    <w:szCs w:val="28"/>
                  </w:rPr>
                </w:rPrChange>
              </w:rPr>
              <w:pPrChange w:id="1406" w:author="user" w:date="2021-09-24T14:55:00Z">
                <w:pPr>
                  <w:spacing w:line="360" w:lineRule="auto"/>
                  <w:jc w:val="center"/>
                </w:pPr>
              </w:pPrChange>
            </w:pPr>
            <w:del w:id="1407" w:author="政豪 劉" w:date="2021-09-26T23:55:00Z">
              <w:r w:rsidRPr="004863B0" w:rsidDel="00F453A3">
                <w:rPr>
                  <w:rFonts w:ascii="標楷體" w:eastAsia="標楷體" w:hAnsi="標楷體" w:cs="Times New Roman" w:hint="eastAsia"/>
                  <w:color w:val="000000"/>
                  <w:szCs w:val="28"/>
                  <w:rPrChange w:id="1408" w:author="user" w:date="2021-09-24T14:55:00Z">
                    <w:rPr>
                      <w:rFonts w:ascii="標楷體" w:eastAsia="標楷體" w:hAnsi="標楷體" w:cs="Times New Roman" w:hint="eastAsia"/>
                      <w:color w:val="000000"/>
                      <w:sz w:val="28"/>
                      <w:szCs w:val="28"/>
                    </w:rPr>
                  </w:rPrChange>
                </w:rPr>
                <w:delText>美感</w:delText>
              </w:r>
              <w:r w:rsidR="00815D35" w:rsidRPr="004863B0" w:rsidDel="00F453A3">
                <w:rPr>
                  <w:rFonts w:ascii="標楷體" w:eastAsia="標楷體" w:hAnsi="標楷體" w:cs="Times New Roman"/>
                  <w:color w:val="000000"/>
                  <w:szCs w:val="28"/>
                  <w:rPrChange w:id="1409" w:author="user" w:date="2021-09-24T14:55:00Z">
                    <w:rPr>
                      <w:rFonts w:ascii="標楷體" w:eastAsia="標楷體" w:hAnsi="標楷體" w:cs="Times New Roman"/>
                      <w:color w:val="000000"/>
                      <w:sz w:val="28"/>
                      <w:szCs w:val="28"/>
                    </w:rPr>
                  </w:rPrChange>
                </w:rPr>
                <w:delText>學習</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01783425" w14:textId="7CB6B180" w:rsidR="00815D35" w:rsidRPr="004863B0" w:rsidDel="00F453A3" w:rsidRDefault="00815D35">
            <w:pPr>
              <w:adjustRightInd w:val="0"/>
              <w:snapToGrid w:val="0"/>
              <w:spacing w:line="360" w:lineRule="auto"/>
              <w:rPr>
                <w:del w:id="1410" w:author="政豪 劉" w:date="2021-09-26T23:55:00Z"/>
                <w:rFonts w:ascii="標楷體" w:eastAsia="標楷體" w:hAnsi="標楷體"/>
                <w:szCs w:val="28"/>
                <w:rPrChange w:id="1411" w:author="user" w:date="2021-09-24T14:55:00Z">
                  <w:rPr>
                    <w:del w:id="1412" w:author="政豪 劉" w:date="2021-09-26T23:55:00Z"/>
                    <w:rFonts w:ascii="標楷體" w:eastAsia="標楷體" w:hAnsi="標楷體"/>
                    <w:sz w:val="28"/>
                    <w:szCs w:val="28"/>
                  </w:rPr>
                </w:rPrChange>
              </w:rPr>
              <w:pPrChange w:id="1413" w:author="user" w:date="2021-09-24T14:55:00Z">
                <w:pPr>
                  <w:spacing w:line="360" w:lineRule="auto"/>
                  <w:jc w:val="center"/>
                </w:pPr>
              </w:pPrChange>
            </w:pPr>
            <w:del w:id="1414" w:author="政豪 劉" w:date="2021-09-26T23:55:00Z">
              <w:r w:rsidRPr="004863B0" w:rsidDel="00F453A3">
                <w:rPr>
                  <w:rFonts w:ascii="標楷體" w:eastAsia="標楷體" w:hAnsi="標楷體" w:cs="Times New Roman"/>
                  <w:color w:val="000000"/>
                  <w:szCs w:val="28"/>
                  <w:rPrChange w:id="1415" w:author="user" w:date="2021-09-24T14:55:00Z">
                    <w:rPr>
                      <w:rFonts w:ascii="標楷體" w:eastAsia="標楷體" w:hAnsi="標楷體" w:cs="Times New Roman"/>
                      <w:color w:val="000000"/>
                      <w:sz w:val="28"/>
                      <w:szCs w:val="28"/>
                    </w:rPr>
                  </w:rPrChange>
                </w:rPr>
                <w:delText>學習目標</w:delText>
              </w:r>
            </w:del>
          </w:p>
        </w:tc>
      </w:tr>
      <w:tr w:rsidR="00815D35" w:rsidRPr="004863B0" w:rsidDel="00F453A3" w14:paraId="50736A9E" w14:textId="38642A9F" w:rsidTr="00815D35">
        <w:trPr>
          <w:trHeight w:val="1440"/>
          <w:del w:id="1416" w:author="政豪 劉" w:date="2021-09-26T23:55:00Z"/>
        </w:trPr>
        <w:tc>
          <w:tcPr>
            <w:tcW w:w="0" w:type="auto"/>
            <w:tcBorders>
              <w:top w:val="single" w:sz="12" w:space="0" w:color="000000"/>
              <w:bottom w:val="single" w:sz="4" w:space="0" w:color="7F7F7F"/>
            </w:tcBorders>
            <w:tcMar>
              <w:top w:w="0" w:type="dxa"/>
              <w:left w:w="115" w:type="dxa"/>
              <w:bottom w:w="0" w:type="dxa"/>
              <w:right w:w="115" w:type="dxa"/>
            </w:tcMar>
            <w:hideMark/>
          </w:tcPr>
          <w:p w14:paraId="57C6832C" w14:textId="18ED0611" w:rsidR="00815D35" w:rsidRPr="004863B0" w:rsidDel="00F453A3" w:rsidRDefault="00815D35">
            <w:pPr>
              <w:adjustRightInd w:val="0"/>
              <w:snapToGrid w:val="0"/>
              <w:spacing w:line="360" w:lineRule="auto"/>
              <w:rPr>
                <w:del w:id="1417" w:author="政豪 劉" w:date="2021-09-26T23:55:00Z"/>
                <w:rFonts w:ascii="標楷體" w:eastAsia="標楷體" w:hAnsi="標楷體"/>
                <w:szCs w:val="28"/>
                <w:rPrChange w:id="1418" w:author="user" w:date="2021-09-24T14:55:00Z">
                  <w:rPr>
                    <w:del w:id="1419" w:author="政豪 劉" w:date="2021-09-26T23:55:00Z"/>
                    <w:rFonts w:ascii="標楷體" w:eastAsia="標楷體" w:hAnsi="標楷體"/>
                    <w:sz w:val="28"/>
                    <w:szCs w:val="28"/>
                  </w:rPr>
                </w:rPrChange>
              </w:rPr>
              <w:pPrChange w:id="1420" w:author="user" w:date="2021-09-24T14:55:00Z">
                <w:pPr>
                  <w:spacing w:line="360" w:lineRule="auto"/>
                  <w:jc w:val="both"/>
                </w:pPr>
              </w:pPrChange>
            </w:pPr>
            <w:del w:id="1421" w:author="政豪 劉" w:date="2021-09-26T23:55:00Z">
              <w:r w:rsidRPr="004863B0" w:rsidDel="00F453A3">
                <w:rPr>
                  <w:rFonts w:ascii="標楷體" w:eastAsia="標楷體" w:hAnsi="標楷體" w:cs="Times New Roman"/>
                  <w:b/>
                  <w:bCs/>
                  <w:color w:val="000000"/>
                  <w:szCs w:val="28"/>
                  <w:rPrChange w:id="1422" w:author="user" w:date="2021-09-24T14:55:00Z">
                    <w:rPr>
                      <w:rFonts w:ascii="標楷體" w:eastAsia="標楷體" w:hAnsi="標楷體" w:cs="Times New Roman"/>
                      <w:b/>
                      <w:bCs/>
                      <w:color w:val="000000"/>
                      <w:sz w:val="28"/>
                      <w:szCs w:val="28"/>
                    </w:rPr>
                  </w:rPrChange>
                </w:rPr>
                <w:delText>活動四</w:delText>
              </w:r>
            </w:del>
          </w:p>
        </w:tc>
        <w:tc>
          <w:tcPr>
            <w:tcW w:w="0" w:type="auto"/>
            <w:tcBorders>
              <w:top w:val="single" w:sz="12" w:space="0" w:color="000000"/>
              <w:bottom w:val="single" w:sz="4" w:space="0" w:color="7F7F7F"/>
            </w:tcBorders>
            <w:tcMar>
              <w:top w:w="0" w:type="dxa"/>
              <w:left w:w="115" w:type="dxa"/>
              <w:bottom w:w="0" w:type="dxa"/>
              <w:right w:w="115" w:type="dxa"/>
            </w:tcMar>
            <w:hideMark/>
          </w:tcPr>
          <w:p w14:paraId="75A3181B" w14:textId="40AD8202" w:rsidR="00815D35" w:rsidRPr="004863B0" w:rsidDel="00F453A3" w:rsidRDefault="00815D35">
            <w:pPr>
              <w:adjustRightInd w:val="0"/>
              <w:snapToGrid w:val="0"/>
              <w:spacing w:line="360" w:lineRule="auto"/>
              <w:rPr>
                <w:del w:id="1423" w:author="政豪 劉" w:date="2021-09-26T23:55:00Z"/>
                <w:rFonts w:ascii="標楷體" w:eastAsia="標楷體" w:hAnsi="標楷體"/>
                <w:szCs w:val="28"/>
                <w:rPrChange w:id="1424" w:author="user" w:date="2021-09-24T14:55:00Z">
                  <w:rPr>
                    <w:del w:id="1425" w:author="政豪 劉" w:date="2021-09-26T23:55:00Z"/>
                    <w:rFonts w:ascii="標楷體" w:eastAsia="標楷體" w:hAnsi="標楷體"/>
                    <w:sz w:val="28"/>
                    <w:szCs w:val="28"/>
                  </w:rPr>
                </w:rPrChange>
              </w:rPr>
              <w:pPrChange w:id="1426" w:author="user" w:date="2021-09-24T14:55:00Z">
                <w:pPr>
                  <w:spacing w:line="360" w:lineRule="auto"/>
                  <w:jc w:val="both"/>
                </w:pPr>
              </w:pPrChange>
            </w:pPr>
            <w:del w:id="1427" w:author="政豪 劉" w:date="2021-09-26T23:55:00Z">
              <w:r w:rsidRPr="004863B0" w:rsidDel="00F453A3">
                <w:rPr>
                  <w:rFonts w:ascii="標楷體" w:eastAsia="標楷體" w:hAnsi="標楷體" w:cs="Times New Roman"/>
                  <w:color w:val="000000"/>
                  <w:szCs w:val="28"/>
                  <w:rPrChange w:id="1428" w:author="user" w:date="2021-09-24T14:55:00Z">
                    <w:rPr>
                      <w:rFonts w:ascii="標楷體" w:eastAsia="標楷體" w:hAnsi="標楷體" w:cs="Times New Roman"/>
                      <w:color w:val="000000"/>
                      <w:sz w:val="28"/>
                      <w:szCs w:val="28"/>
                    </w:rPr>
                  </w:rPrChange>
                </w:rPr>
                <w:delText>移動性：</w:delText>
              </w:r>
            </w:del>
          </w:p>
          <w:p w14:paraId="0CE0BDF2" w14:textId="3FDF8213" w:rsidR="00815D35" w:rsidRPr="004863B0" w:rsidDel="00F453A3" w:rsidRDefault="00815D35">
            <w:pPr>
              <w:adjustRightInd w:val="0"/>
              <w:snapToGrid w:val="0"/>
              <w:spacing w:line="360" w:lineRule="auto"/>
              <w:rPr>
                <w:del w:id="1429" w:author="政豪 劉" w:date="2021-09-26T23:55:00Z"/>
                <w:rFonts w:ascii="標楷體" w:eastAsia="標楷體" w:hAnsi="標楷體"/>
                <w:szCs w:val="28"/>
                <w:rPrChange w:id="1430" w:author="user" w:date="2021-09-24T14:55:00Z">
                  <w:rPr>
                    <w:del w:id="1431" w:author="政豪 劉" w:date="2021-09-26T23:55:00Z"/>
                    <w:rFonts w:ascii="標楷體" w:eastAsia="標楷體" w:hAnsi="標楷體"/>
                    <w:sz w:val="28"/>
                    <w:szCs w:val="28"/>
                  </w:rPr>
                </w:rPrChange>
              </w:rPr>
              <w:pPrChange w:id="1432" w:author="user" w:date="2021-09-24T14:55:00Z">
                <w:pPr>
                  <w:spacing w:line="360" w:lineRule="auto"/>
                  <w:jc w:val="both"/>
                </w:pPr>
              </w:pPrChange>
            </w:pPr>
            <w:del w:id="1433" w:author="政豪 劉" w:date="2021-09-26T23:55:00Z">
              <w:r w:rsidRPr="004863B0" w:rsidDel="00F453A3">
                <w:rPr>
                  <w:rFonts w:ascii="標楷體" w:eastAsia="標楷體" w:hAnsi="標楷體" w:cs="Times New Roman"/>
                  <w:color w:val="000000"/>
                  <w:szCs w:val="28"/>
                  <w:rPrChange w:id="1434" w:author="user" w:date="2021-09-24T14:55:00Z">
                    <w:rPr>
                      <w:rFonts w:ascii="標楷體" w:eastAsia="標楷體" w:hAnsi="標楷體" w:cs="Times New Roman"/>
                      <w:color w:val="000000"/>
                      <w:sz w:val="28"/>
                      <w:szCs w:val="28"/>
                    </w:rPr>
                  </w:rPrChange>
                </w:rPr>
                <w:delText>單腳跳</w:delText>
              </w:r>
            </w:del>
          </w:p>
          <w:p w14:paraId="24E3A364" w14:textId="6BF3C45D" w:rsidR="00815D35" w:rsidRPr="004863B0" w:rsidDel="00F453A3" w:rsidRDefault="00815D35">
            <w:pPr>
              <w:adjustRightInd w:val="0"/>
              <w:snapToGrid w:val="0"/>
              <w:spacing w:line="360" w:lineRule="auto"/>
              <w:rPr>
                <w:del w:id="1435" w:author="政豪 劉" w:date="2021-09-26T23:55:00Z"/>
                <w:rFonts w:ascii="標楷體" w:eastAsia="標楷體" w:hAnsi="標楷體"/>
                <w:szCs w:val="28"/>
                <w:rPrChange w:id="1436" w:author="user" w:date="2021-09-24T14:55:00Z">
                  <w:rPr>
                    <w:del w:id="1437" w:author="政豪 劉" w:date="2021-09-26T23:55:00Z"/>
                    <w:rFonts w:ascii="標楷體" w:eastAsia="標楷體" w:hAnsi="標楷體"/>
                    <w:sz w:val="28"/>
                    <w:szCs w:val="28"/>
                  </w:rPr>
                </w:rPrChange>
              </w:rPr>
              <w:pPrChange w:id="1438" w:author="user" w:date="2021-09-24T14:55:00Z">
                <w:pPr>
                  <w:spacing w:line="360" w:lineRule="auto"/>
                  <w:jc w:val="both"/>
                </w:pPr>
              </w:pPrChange>
            </w:pPr>
            <w:del w:id="1439" w:author="政豪 劉" w:date="2021-09-26T23:55:00Z">
              <w:r w:rsidRPr="004863B0" w:rsidDel="00F453A3">
                <w:rPr>
                  <w:rFonts w:ascii="標楷體" w:eastAsia="標楷體" w:hAnsi="標楷體" w:cs="Times New Roman"/>
                  <w:color w:val="000000"/>
                  <w:szCs w:val="28"/>
                  <w:rPrChange w:id="1440" w:author="user" w:date="2021-09-24T14:55:00Z">
                    <w:rPr>
                      <w:rFonts w:ascii="標楷體" w:eastAsia="標楷體" w:hAnsi="標楷體" w:cs="Times New Roman"/>
                      <w:color w:val="000000"/>
                      <w:sz w:val="28"/>
                      <w:szCs w:val="28"/>
                    </w:rPr>
                  </w:rPrChange>
                </w:rPr>
                <w:delText>操作性：</w:delText>
              </w:r>
            </w:del>
          </w:p>
          <w:p w14:paraId="4BFFE8D4" w14:textId="69DEEF09" w:rsidR="00815D35" w:rsidRPr="004863B0" w:rsidDel="00F453A3" w:rsidRDefault="00815D35">
            <w:pPr>
              <w:adjustRightInd w:val="0"/>
              <w:snapToGrid w:val="0"/>
              <w:spacing w:line="360" w:lineRule="auto"/>
              <w:rPr>
                <w:del w:id="1441" w:author="政豪 劉" w:date="2021-09-26T23:55:00Z"/>
                <w:rFonts w:ascii="標楷體" w:eastAsia="標楷體" w:hAnsi="標楷體"/>
                <w:szCs w:val="28"/>
                <w:rPrChange w:id="1442" w:author="user" w:date="2021-09-24T14:55:00Z">
                  <w:rPr>
                    <w:del w:id="1443" w:author="政豪 劉" w:date="2021-09-26T23:55:00Z"/>
                    <w:rFonts w:ascii="標楷體" w:eastAsia="標楷體" w:hAnsi="標楷體"/>
                    <w:sz w:val="28"/>
                    <w:szCs w:val="28"/>
                  </w:rPr>
                </w:rPrChange>
              </w:rPr>
              <w:pPrChange w:id="1444" w:author="user" w:date="2021-09-24T14:55:00Z">
                <w:pPr>
                  <w:spacing w:line="360" w:lineRule="auto"/>
                  <w:jc w:val="both"/>
                </w:pPr>
              </w:pPrChange>
            </w:pPr>
            <w:del w:id="1445" w:author="政豪 劉" w:date="2021-09-26T23:55:00Z">
              <w:r w:rsidRPr="004863B0" w:rsidDel="00F453A3">
                <w:rPr>
                  <w:rFonts w:ascii="標楷體" w:eastAsia="標楷體" w:hAnsi="標楷體" w:cs="Times New Roman"/>
                  <w:color w:val="000000"/>
                  <w:szCs w:val="28"/>
                  <w:rPrChange w:id="1446" w:author="user" w:date="2021-09-24T14:55:00Z">
                    <w:rPr>
                      <w:rFonts w:ascii="標楷體" w:eastAsia="標楷體" w:hAnsi="標楷體" w:cs="Times New Roman"/>
                      <w:color w:val="000000"/>
                      <w:sz w:val="28"/>
                      <w:szCs w:val="28"/>
                    </w:rPr>
                  </w:rPrChange>
                </w:rPr>
                <w:delText>運球</w:delText>
              </w:r>
            </w:del>
          </w:p>
        </w:tc>
        <w:tc>
          <w:tcPr>
            <w:tcW w:w="0" w:type="auto"/>
            <w:tcBorders>
              <w:top w:val="single" w:sz="12" w:space="0" w:color="000000"/>
              <w:bottom w:val="single" w:sz="4" w:space="0" w:color="7F7F7F"/>
            </w:tcBorders>
            <w:tcMar>
              <w:top w:w="0" w:type="dxa"/>
              <w:left w:w="115" w:type="dxa"/>
              <w:bottom w:w="0" w:type="dxa"/>
              <w:right w:w="115" w:type="dxa"/>
            </w:tcMar>
            <w:hideMark/>
          </w:tcPr>
          <w:p w14:paraId="3393DB04" w14:textId="1336DE1E" w:rsidR="00815D35" w:rsidRPr="004863B0" w:rsidDel="00F453A3" w:rsidRDefault="00815D35">
            <w:pPr>
              <w:adjustRightInd w:val="0"/>
              <w:snapToGrid w:val="0"/>
              <w:spacing w:line="360" w:lineRule="auto"/>
              <w:rPr>
                <w:del w:id="1447" w:author="政豪 劉" w:date="2021-09-26T23:55:00Z"/>
                <w:rFonts w:ascii="標楷體" w:eastAsia="標楷體" w:hAnsi="標楷體"/>
                <w:szCs w:val="28"/>
                <w:rPrChange w:id="1448" w:author="user" w:date="2021-09-24T14:55:00Z">
                  <w:rPr>
                    <w:del w:id="1449" w:author="政豪 劉" w:date="2021-09-26T23:55:00Z"/>
                    <w:rFonts w:ascii="標楷體" w:eastAsia="標楷體" w:hAnsi="標楷體"/>
                    <w:sz w:val="28"/>
                    <w:szCs w:val="28"/>
                  </w:rPr>
                </w:rPrChange>
              </w:rPr>
              <w:pPrChange w:id="1450" w:author="user" w:date="2021-09-24T14:55:00Z">
                <w:pPr>
                  <w:spacing w:line="360" w:lineRule="auto"/>
                  <w:jc w:val="both"/>
                </w:pPr>
              </w:pPrChange>
            </w:pPr>
            <w:del w:id="1451" w:author="政豪 劉" w:date="2021-09-26T23:55:00Z">
              <w:r w:rsidRPr="004863B0" w:rsidDel="00F453A3">
                <w:rPr>
                  <w:rFonts w:ascii="標楷體" w:eastAsia="標楷體" w:hAnsi="標楷體" w:cs="Times New Roman"/>
                  <w:color w:val="000000"/>
                  <w:szCs w:val="28"/>
                  <w:rPrChange w:id="1452" w:author="user" w:date="2021-09-24T14:55:00Z">
                    <w:rPr>
                      <w:rFonts w:ascii="標楷體" w:eastAsia="標楷體" w:hAnsi="標楷體" w:cs="Times New Roman"/>
                      <w:color w:val="000000"/>
                      <w:sz w:val="28"/>
                      <w:szCs w:val="28"/>
                    </w:rPr>
                  </w:rPrChange>
                </w:rPr>
                <w:delText>工作記憶</w:delText>
              </w:r>
            </w:del>
          </w:p>
          <w:p w14:paraId="4A4605AA" w14:textId="3AF3D215" w:rsidR="00815D35" w:rsidRPr="004863B0" w:rsidDel="00F453A3" w:rsidRDefault="00815D35">
            <w:pPr>
              <w:adjustRightInd w:val="0"/>
              <w:snapToGrid w:val="0"/>
              <w:spacing w:line="360" w:lineRule="auto"/>
              <w:rPr>
                <w:del w:id="1453" w:author="政豪 劉" w:date="2021-09-26T23:55:00Z"/>
                <w:rFonts w:ascii="標楷體" w:eastAsia="標楷體" w:hAnsi="標楷體"/>
                <w:szCs w:val="28"/>
                <w:rPrChange w:id="1454" w:author="user" w:date="2021-09-24T14:55:00Z">
                  <w:rPr>
                    <w:del w:id="1455" w:author="政豪 劉" w:date="2021-09-26T23:55:00Z"/>
                    <w:rFonts w:ascii="標楷體" w:eastAsia="標楷體" w:hAnsi="標楷體"/>
                    <w:sz w:val="28"/>
                    <w:szCs w:val="28"/>
                  </w:rPr>
                </w:rPrChange>
              </w:rPr>
              <w:pPrChange w:id="1456" w:author="user" w:date="2021-09-24T14:55:00Z">
                <w:pPr>
                  <w:spacing w:line="360" w:lineRule="auto"/>
                </w:pPr>
              </w:pPrChange>
            </w:pPr>
          </w:p>
        </w:tc>
        <w:tc>
          <w:tcPr>
            <w:tcW w:w="0" w:type="auto"/>
            <w:tcBorders>
              <w:top w:val="single" w:sz="12" w:space="0" w:color="000000"/>
              <w:bottom w:val="single" w:sz="4" w:space="0" w:color="7F7F7F"/>
            </w:tcBorders>
            <w:tcMar>
              <w:top w:w="0" w:type="dxa"/>
              <w:left w:w="115" w:type="dxa"/>
              <w:bottom w:w="0" w:type="dxa"/>
              <w:right w:w="115" w:type="dxa"/>
            </w:tcMar>
            <w:hideMark/>
          </w:tcPr>
          <w:p w14:paraId="7B542318" w14:textId="468D916F" w:rsidR="00815D35" w:rsidRPr="004863B0" w:rsidDel="00F453A3" w:rsidRDefault="00815D35">
            <w:pPr>
              <w:adjustRightInd w:val="0"/>
              <w:snapToGrid w:val="0"/>
              <w:spacing w:line="360" w:lineRule="auto"/>
              <w:rPr>
                <w:del w:id="1457" w:author="政豪 劉" w:date="2021-09-26T23:55:00Z"/>
                <w:rFonts w:ascii="標楷體" w:eastAsia="標楷體" w:hAnsi="標楷體"/>
                <w:szCs w:val="28"/>
                <w:rPrChange w:id="1458" w:author="user" w:date="2021-09-24T14:55:00Z">
                  <w:rPr>
                    <w:del w:id="1459" w:author="政豪 劉" w:date="2021-09-26T23:55:00Z"/>
                    <w:rFonts w:ascii="標楷體" w:eastAsia="標楷體" w:hAnsi="標楷體"/>
                    <w:sz w:val="28"/>
                    <w:szCs w:val="28"/>
                  </w:rPr>
                </w:rPrChange>
              </w:rPr>
              <w:pPrChange w:id="1460" w:author="user" w:date="2021-09-24T14:55:00Z">
                <w:pPr>
                  <w:spacing w:line="360" w:lineRule="auto"/>
                  <w:jc w:val="both"/>
                </w:pPr>
              </w:pPrChange>
            </w:pPr>
            <w:del w:id="1461" w:author="政豪 劉" w:date="2021-09-26T23:55:00Z">
              <w:r w:rsidRPr="004863B0" w:rsidDel="00F453A3">
                <w:rPr>
                  <w:rFonts w:ascii="標楷體" w:eastAsia="標楷體" w:hAnsi="標楷體" w:cs="Times New Roman"/>
                  <w:color w:val="000000"/>
                  <w:szCs w:val="28"/>
                  <w:rPrChange w:id="1462" w:author="user" w:date="2021-09-24T14:55:00Z">
                    <w:rPr>
                      <w:rFonts w:ascii="標楷體" w:eastAsia="標楷體" w:hAnsi="標楷體" w:cs="Times New Roman"/>
                      <w:color w:val="000000"/>
                      <w:sz w:val="28"/>
                      <w:szCs w:val="28"/>
                    </w:rPr>
                  </w:rPrChange>
                </w:rPr>
                <w:delText>顏色</w:delText>
              </w:r>
            </w:del>
          </w:p>
        </w:tc>
        <w:tc>
          <w:tcPr>
            <w:tcW w:w="0" w:type="auto"/>
            <w:tcBorders>
              <w:top w:val="single" w:sz="12" w:space="0" w:color="000000"/>
              <w:bottom w:val="single" w:sz="4" w:space="0" w:color="7F7F7F"/>
            </w:tcBorders>
            <w:tcMar>
              <w:top w:w="0" w:type="dxa"/>
              <w:left w:w="115" w:type="dxa"/>
              <w:bottom w:w="0" w:type="dxa"/>
              <w:right w:w="115" w:type="dxa"/>
            </w:tcMar>
            <w:hideMark/>
          </w:tcPr>
          <w:p w14:paraId="65D355D7" w14:textId="14821CCD" w:rsidR="00815D35" w:rsidRPr="004863B0" w:rsidDel="00F453A3" w:rsidRDefault="00815D35">
            <w:pPr>
              <w:adjustRightInd w:val="0"/>
              <w:snapToGrid w:val="0"/>
              <w:spacing w:line="360" w:lineRule="auto"/>
              <w:rPr>
                <w:del w:id="1463" w:author="政豪 劉" w:date="2021-09-26T23:55:00Z"/>
                <w:rFonts w:ascii="標楷體" w:eastAsia="標楷體" w:hAnsi="標楷體"/>
                <w:szCs w:val="28"/>
                <w:rPrChange w:id="1464" w:author="user" w:date="2021-09-24T14:55:00Z">
                  <w:rPr>
                    <w:del w:id="1465" w:author="政豪 劉" w:date="2021-09-26T23:55:00Z"/>
                    <w:rFonts w:ascii="標楷體" w:eastAsia="標楷體" w:hAnsi="標楷體"/>
                    <w:sz w:val="28"/>
                    <w:szCs w:val="28"/>
                  </w:rPr>
                </w:rPrChange>
              </w:rPr>
              <w:pPrChange w:id="1466" w:author="user" w:date="2021-09-24T14:55:00Z">
                <w:pPr>
                  <w:spacing w:line="360" w:lineRule="auto"/>
                  <w:ind w:hanging="360"/>
                  <w:jc w:val="both"/>
                </w:pPr>
              </w:pPrChange>
            </w:pPr>
            <w:del w:id="1467" w:author="政豪 劉" w:date="2021-09-26T23:55:00Z">
              <w:r w:rsidRPr="004863B0" w:rsidDel="00F453A3">
                <w:rPr>
                  <w:rFonts w:ascii="標楷體" w:eastAsia="標楷體" w:hAnsi="標楷體" w:cs="Times New Roman"/>
                  <w:color w:val="000000"/>
                  <w:szCs w:val="28"/>
                  <w:rPrChange w:id="1468" w:author="user" w:date="2021-09-24T14:55:00Z">
                    <w:rPr>
                      <w:rFonts w:ascii="標楷體" w:eastAsia="標楷體" w:hAnsi="標楷體" w:cs="Times New Roman"/>
                      <w:color w:val="000000"/>
                      <w:sz w:val="28"/>
                      <w:szCs w:val="28"/>
                    </w:rPr>
                  </w:rPrChange>
                </w:rPr>
                <w:delText xml:space="preserve">1. </w:delText>
              </w:r>
              <w:r w:rsidR="009D6C90" w:rsidRPr="004863B0" w:rsidDel="00F453A3">
                <w:rPr>
                  <w:rFonts w:ascii="標楷體" w:eastAsia="標楷體" w:hAnsi="標楷體" w:cs="Times New Roman"/>
                  <w:color w:val="000000"/>
                  <w:szCs w:val="28"/>
                  <w:rPrChange w:id="1469" w:author="user" w:date="2021-09-24T14:55:00Z">
                    <w:rPr>
                      <w:rFonts w:ascii="標楷體" w:eastAsia="標楷體" w:hAnsi="標楷體" w:cs="Times New Roman"/>
                      <w:color w:val="000000"/>
                      <w:sz w:val="28"/>
                      <w:szCs w:val="28"/>
                    </w:rPr>
                  </w:rPrChange>
                </w:rPr>
                <w:delText>1.</w:delText>
              </w:r>
              <w:r w:rsidRPr="004863B0" w:rsidDel="00F453A3">
                <w:rPr>
                  <w:rFonts w:ascii="標楷體" w:eastAsia="標楷體" w:hAnsi="標楷體" w:cs="Times New Roman"/>
                  <w:color w:val="000000"/>
                  <w:szCs w:val="28"/>
                  <w:rPrChange w:id="1470" w:author="user" w:date="2021-09-24T14:55:00Z">
                    <w:rPr>
                      <w:rFonts w:ascii="標楷體" w:eastAsia="標楷體" w:hAnsi="標楷體" w:cs="Times New Roman"/>
                      <w:color w:val="000000"/>
                      <w:sz w:val="28"/>
                      <w:szCs w:val="28"/>
                    </w:rPr>
                  </w:rPrChange>
                </w:rPr>
                <w:delText>運用身體動作做出題</w:delText>
              </w:r>
            </w:del>
          </w:p>
          <w:p w14:paraId="7790F856" w14:textId="7768458F" w:rsidR="00815D35" w:rsidRPr="004863B0" w:rsidDel="00F453A3" w:rsidRDefault="00815D35">
            <w:pPr>
              <w:adjustRightInd w:val="0"/>
              <w:snapToGrid w:val="0"/>
              <w:spacing w:line="360" w:lineRule="auto"/>
              <w:rPr>
                <w:del w:id="1471" w:author="政豪 劉" w:date="2021-09-26T23:55:00Z"/>
                <w:rFonts w:ascii="標楷體" w:eastAsia="標楷體" w:hAnsi="標楷體"/>
                <w:szCs w:val="28"/>
                <w:rPrChange w:id="1472" w:author="user" w:date="2021-09-24T14:55:00Z">
                  <w:rPr>
                    <w:del w:id="1473" w:author="政豪 劉" w:date="2021-09-26T23:55:00Z"/>
                    <w:rFonts w:ascii="標楷體" w:eastAsia="標楷體" w:hAnsi="標楷體"/>
                    <w:sz w:val="28"/>
                    <w:szCs w:val="28"/>
                  </w:rPr>
                </w:rPrChange>
              </w:rPr>
              <w:pPrChange w:id="1474" w:author="user" w:date="2021-09-24T14:55:00Z">
                <w:pPr>
                  <w:spacing w:line="360" w:lineRule="auto"/>
                  <w:ind w:left="240" w:hanging="120"/>
                  <w:jc w:val="both"/>
                </w:pPr>
              </w:pPrChange>
            </w:pPr>
            <w:del w:id="1475" w:author="政豪 劉" w:date="2021-09-26T23:55:00Z">
              <w:r w:rsidRPr="004863B0" w:rsidDel="00F453A3">
                <w:rPr>
                  <w:rFonts w:ascii="標楷體" w:eastAsia="標楷體" w:hAnsi="標楷體" w:cs="Times New Roman"/>
                  <w:color w:val="000000"/>
                  <w:szCs w:val="28"/>
                  <w:rPrChange w:id="1476" w:author="user" w:date="2021-09-24T14:55:00Z">
                    <w:rPr>
                      <w:rFonts w:ascii="標楷體" w:eastAsia="標楷體" w:hAnsi="標楷體" w:cs="Times New Roman"/>
                      <w:color w:val="000000"/>
                      <w:sz w:val="28"/>
                      <w:szCs w:val="28"/>
                    </w:rPr>
                  </w:rPrChange>
                </w:rPr>
                <w:delText>目所對應的動作</w:delText>
              </w:r>
            </w:del>
          </w:p>
          <w:p w14:paraId="0F93F647" w14:textId="2B1B1077" w:rsidR="00815D35" w:rsidRPr="004863B0" w:rsidDel="00F453A3" w:rsidRDefault="00815D35">
            <w:pPr>
              <w:adjustRightInd w:val="0"/>
              <w:snapToGrid w:val="0"/>
              <w:spacing w:line="360" w:lineRule="auto"/>
              <w:rPr>
                <w:del w:id="1477" w:author="政豪 劉" w:date="2021-09-26T23:55:00Z"/>
                <w:rFonts w:ascii="標楷體" w:eastAsia="標楷體" w:hAnsi="標楷體"/>
                <w:szCs w:val="28"/>
                <w:rPrChange w:id="1478" w:author="user" w:date="2021-09-24T14:55:00Z">
                  <w:rPr>
                    <w:del w:id="1479" w:author="政豪 劉" w:date="2021-09-26T23:55:00Z"/>
                    <w:rFonts w:ascii="標楷體" w:eastAsia="標楷體" w:hAnsi="標楷體"/>
                    <w:sz w:val="28"/>
                    <w:szCs w:val="28"/>
                  </w:rPr>
                </w:rPrChange>
              </w:rPr>
              <w:pPrChange w:id="1480" w:author="user" w:date="2021-09-24T14:55:00Z">
                <w:pPr>
                  <w:spacing w:line="360" w:lineRule="auto"/>
                  <w:jc w:val="both"/>
                </w:pPr>
              </w:pPrChange>
            </w:pPr>
            <w:del w:id="1481" w:author="政豪 劉" w:date="2021-09-26T23:55:00Z">
              <w:r w:rsidRPr="004863B0" w:rsidDel="00F453A3">
                <w:rPr>
                  <w:rFonts w:ascii="標楷體" w:eastAsia="標楷體" w:hAnsi="標楷體" w:cs="Times New Roman"/>
                  <w:color w:val="000000"/>
                  <w:szCs w:val="28"/>
                  <w:rPrChange w:id="1482" w:author="user" w:date="2021-09-24T14:55:00Z">
                    <w:rPr>
                      <w:rFonts w:ascii="標楷體" w:eastAsia="標楷體" w:hAnsi="標楷體" w:cs="Times New Roman"/>
                      <w:color w:val="000000"/>
                      <w:sz w:val="28"/>
                      <w:szCs w:val="28"/>
                    </w:rPr>
                  </w:rPrChange>
                </w:rPr>
                <w:delText>2.訓練工作記憶</w:delText>
              </w:r>
            </w:del>
          </w:p>
          <w:p w14:paraId="3A5BBF29" w14:textId="2A249D3C" w:rsidR="00815D35" w:rsidRPr="004863B0" w:rsidDel="00F453A3" w:rsidRDefault="00815D35">
            <w:pPr>
              <w:adjustRightInd w:val="0"/>
              <w:snapToGrid w:val="0"/>
              <w:spacing w:line="360" w:lineRule="auto"/>
              <w:rPr>
                <w:del w:id="1483" w:author="政豪 劉" w:date="2021-09-26T23:55:00Z"/>
                <w:rFonts w:ascii="標楷體" w:eastAsia="標楷體" w:hAnsi="標楷體"/>
                <w:szCs w:val="28"/>
                <w:rPrChange w:id="1484" w:author="user" w:date="2021-09-24T14:55:00Z">
                  <w:rPr>
                    <w:del w:id="1485" w:author="政豪 劉" w:date="2021-09-26T23:55:00Z"/>
                    <w:rFonts w:ascii="標楷體" w:eastAsia="標楷體" w:hAnsi="標楷體"/>
                    <w:sz w:val="28"/>
                    <w:szCs w:val="28"/>
                  </w:rPr>
                </w:rPrChange>
              </w:rPr>
              <w:pPrChange w:id="1486" w:author="user" w:date="2021-09-24T14:55:00Z">
                <w:pPr>
                  <w:spacing w:line="360" w:lineRule="auto"/>
                  <w:jc w:val="both"/>
                </w:pPr>
              </w:pPrChange>
            </w:pPr>
            <w:del w:id="1487" w:author="政豪 劉" w:date="2021-09-26T23:55:00Z">
              <w:r w:rsidRPr="004863B0" w:rsidDel="00F453A3">
                <w:rPr>
                  <w:rFonts w:ascii="標楷體" w:eastAsia="標楷體" w:hAnsi="標楷體" w:cs="Times New Roman"/>
                  <w:color w:val="000000"/>
                  <w:szCs w:val="28"/>
                  <w:rPrChange w:id="1488" w:author="user" w:date="2021-09-24T14:55:00Z">
                    <w:rPr>
                      <w:rFonts w:ascii="標楷體" w:eastAsia="標楷體" w:hAnsi="標楷體" w:cs="Times New Roman"/>
                      <w:color w:val="000000"/>
                      <w:sz w:val="28"/>
                      <w:szCs w:val="28"/>
                    </w:rPr>
                  </w:rPrChange>
                </w:rPr>
                <w:delText>3.熟習顏色概念</w:delText>
              </w:r>
            </w:del>
          </w:p>
          <w:p w14:paraId="6CC158AA" w14:textId="28BEBCF7" w:rsidR="00815D35" w:rsidRPr="004863B0" w:rsidDel="00F453A3" w:rsidRDefault="00815D35">
            <w:pPr>
              <w:adjustRightInd w:val="0"/>
              <w:snapToGrid w:val="0"/>
              <w:spacing w:line="360" w:lineRule="auto"/>
              <w:rPr>
                <w:del w:id="1489" w:author="政豪 劉" w:date="2021-09-26T23:55:00Z"/>
                <w:rFonts w:ascii="標楷體" w:eastAsia="標楷體" w:hAnsi="標楷體"/>
                <w:szCs w:val="28"/>
                <w:rPrChange w:id="1490" w:author="user" w:date="2021-09-24T14:55:00Z">
                  <w:rPr>
                    <w:del w:id="1491" w:author="政豪 劉" w:date="2021-09-26T23:55:00Z"/>
                    <w:rFonts w:ascii="標楷體" w:eastAsia="標楷體" w:hAnsi="標楷體"/>
                    <w:sz w:val="28"/>
                    <w:szCs w:val="28"/>
                  </w:rPr>
                </w:rPrChange>
              </w:rPr>
              <w:pPrChange w:id="1492" w:author="user" w:date="2021-09-24T14:55:00Z">
                <w:pPr>
                  <w:spacing w:line="360" w:lineRule="auto"/>
                  <w:jc w:val="both"/>
                </w:pPr>
              </w:pPrChange>
            </w:pPr>
            <w:del w:id="1493" w:author="政豪 劉" w:date="2021-09-26T23:55:00Z">
              <w:r w:rsidRPr="004863B0" w:rsidDel="00F453A3">
                <w:rPr>
                  <w:rFonts w:ascii="標楷體" w:eastAsia="標楷體" w:hAnsi="標楷體" w:cs="Times New Roman"/>
                  <w:color w:val="000000"/>
                  <w:szCs w:val="28"/>
                  <w:rPrChange w:id="1494" w:author="user" w:date="2021-09-24T14:55:00Z">
                    <w:rPr>
                      <w:rFonts w:ascii="標楷體" w:eastAsia="標楷體" w:hAnsi="標楷體" w:cs="Times New Roman"/>
                      <w:color w:val="000000"/>
                      <w:sz w:val="28"/>
                      <w:szCs w:val="28"/>
                    </w:rPr>
                  </w:rPrChange>
                </w:rPr>
                <w:delText>4.完成遊戲目標</w:delText>
              </w:r>
            </w:del>
          </w:p>
        </w:tc>
      </w:tr>
      <w:tr w:rsidR="00815D35" w:rsidRPr="004863B0" w:rsidDel="00F453A3" w14:paraId="218DE4A4" w14:textId="6786A008" w:rsidTr="00815D35">
        <w:trPr>
          <w:trHeight w:val="1440"/>
          <w:del w:id="1495" w:author="政豪 劉" w:date="2021-09-26T23:55:00Z"/>
        </w:trPr>
        <w:tc>
          <w:tcPr>
            <w:tcW w:w="0" w:type="auto"/>
            <w:tcBorders>
              <w:top w:val="single" w:sz="4" w:space="0" w:color="7F7F7F"/>
              <w:bottom w:val="single" w:sz="8" w:space="0" w:color="000000"/>
            </w:tcBorders>
            <w:tcMar>
              <w:top w:w="0" w:type="dxa"/>
              <w:left w:w="115" w:type="dxa"/>
              <w:bottom w:w="0" w:type="dxa"/>
              <w:right w:w="115" w:type="dxa"/>
            </w:tcMar>
            <w:hideMark/>
          </w:tcPr>
          <w:p w14:paraId="76CE08C9" w14:textId="74F1C4F9" w:rsidR="00815D35" w:rsidRPr="004863B0" w:rsidDel="00F453A3" w:rsidRDefault="00815D35">
            <w:pPr>
              <w:adjustRightInd w:val="0"/>
              <w:snapToGrid w:val="0"/>
              <w:spacing w:line="360" w:lineRule="auto"/>
              <w:rPr>
                <w:del w:id="1496" w:author="政豪 劉" w:date="2021-09-26T23:55:00Z"/>
                <w:rFonts w:ascii="標楷體" w:eastAsia="標楷體" w:hAnsi="標楷體"/>
                <w:szCs w:val="28"/>
                <w:rPrChange w:id="1497" w:author="user" w:date="2021-09-24T14:55:00Z">
                  <w:rPr>
                    <w:del w:id="1498" w:author="政豪 劉" w:date="2021-09-26T23:55:00Z"/>
                    <w:rFonts w:ascii="標楷體" w:eastAsia="標楷體" w:hAnsi="標楷體"/>
                    <w:sz w:val="28"/>
                    <w:szCs w:val="28"/>
                  </w:rPr>
                </w:rPrChange>
              </w:rPr>
              <w:pPrChange w:id="1499" w:author="user" w:date="2021-09-24T14:55:00Z">
                <w:pPr>
                  <w:spacing w:line="360" w:lineRule="auto"/>
                  <w:jc w:val="both"/>
                </w:pPr>
              </w:pPrChange>
            </w:pPr>
            <w:del w:id="1500" w:author="政豪 劉" w:date="2021-09-26T23:55:00Z">
              <w:r w:rsidRPr="004863B0" w:rsidDel="00F453A3">
                <w:rPr>
                  <w:rFonts w:ascii="標楷體" w:eastAsia="標楷體" w:hAnsi="標楷體" w:cs="Times New Roman"/>
                  <w:b/>
                  <w:bCs/>
                  <w:color w:val="000000"/>
                  <w:szCs w:val="28"/>
                  <w:rPrChange w:id="1501" w:author="user" w:date="2021-09-24T14:55:00Z">
                    <w:rPr>
                      <w:rFonts w:ascii="標楷體" w:eastAsia="標楷體" w:hAnsi="標楷體" w:cs="Times New Roman"/>
                      <w:b/>
                      <w:bCs/>
                      <w:color w:val="000000"/>
                      <w:sz w:val="28"/>
                      <w:szCs w:val="28"/>
                    </w:rPr>
                  </w:rPrChange>
                </w:rPr>
                <w:delText>活動五</w:delText>
              </w:r>
            </w:del>
          </w:p>
        </w:tc>
        <w:tc>
          <w:tcPr>
            <w:tcW w:w="0" w:type="auto"/>
            <w:tcBorders>
              <w:top w:val="single" w:sz="4" w:space="0" w:color="7F7F7F"/>
              <w:bottom w:val="single" w:sz="8" w:space="0" w:color="000000"/>
            </w:tcBorders>
            <w:tcMar>
              <w:top w:w="0" w:type="dxa"/>
              <w:left w:w="115" w:type="dxa"/>
              <w:bottom w:w="0" w:type="dxa"/>
              <w:right w:w="115" w:type="dxa"/>
            </w:tcMar>
            <w:hideMark/>
          </w:tcPr>
          <w:p w14:paraId="5933FB9B" w14:textId="7EE2A400" w:rsidR="00815D35" w:rsidRPr="004863B0" w:rsidDel="00F453A3" w:rsidRDefault="00815D35">
            <w:pPr>
              <w:adjustRightInd w:val="0"/>
              <w:snapToGrid w:val="0"/>
              <w:spacing w:line="360" w:lineRule="auto"/>
              <w:rPr>
                <w:del w:id="1502" w:author="政豪 劉" w:date="2021-09-26T23:55:00Z"/>
                <w:rFonts w:ascii="標楷體" w:eastAsia="標楷體" w:hAnsi="標楷體"/>
                <w:szCs w:val="28"/>
                <w:rPrChange w:id="1503" w:author="user" w:date="2021-09-24T14:55:00Z">
                  <w:rPr>
                    <w:del w:id="1504" w:author="政豪 劉" w:date="2021-09-26T23:55:00Z"/>
                    <w:rFonts w:ascii="標楷體" w:eastAsia="標楷體" w:hAnsi="標楷體"/>
                    <w:sz w:val="28"/>
                    <w:szCs w:val="28"/>
                  </w:rPr>
                </w:rPrChange>
              </w:rPr>
              <w:pPrChange w:id="1505" w:author="user" w:date="2021-09-24T14:55:00Z">
                <w:pPr>
                  <w:spacing w:line="360" w:lineRule="auto"/>
                  <w:jc w:val="both"/>
                </w:pPr>
              </w:pPrChange>
            </w:pPr>
            <w:del w:id="1506" w:author="政豪 劉" w:date="2021-09-26T23:55:00Z">
              <w:r w:rsidRPr="004863B0" w:rsidDel="00F453A3">
                <w:rPr>
                  <w:rFonts w:ascii="標楷體" w:eastAsia="標楷體" w:hAnsi="標楷體" w:cs="Times New Roman"/>
                  <w:color w:val="000000"/>
                  <w:szCs w:val="28"/>
                  <w:rPrChange w:id="1507" w:author="user" w:date="2021-09-24T14:55:00Z">
                    <w:rPr>
                      <w:rFonts w:ascii="標楷體" w:eastAsia="標楷體" w:hAnsi="標楷體" w:cs="Times New Roman"/>
                      <w:color w:val="000000"/>
                      <w:sz w:val="28"/>
                      <w:szCs w:val="28"/>
                    </w:rPr>
                  </w:rPrChange>
                </w:rPr>
                <w:delText>移動性：</w:delText>
              </w:r>
            </w:del>
          </w:p>
          <w:p w14:paraId="3A485B6D" w14:textId="2CF3D3B5" w:rsidR="00815D35" w:rsidRPr="004863B0" w:rsidDel="00F453A3" w:rsidRDefault="00815D35">
            <w:pPr>
              <w:adjustRightInd w:val="0"/>
              <w:snapToGrid w:val="0"/>
              <w:spacing w:line="360" w:lineRule="auto"/>
              <w:rPr>
                <w:del w:id="1508" w:author="政豪 劉" w:date="2021-09-26T23:55:00Z"/>
                <w:rFonts w:ascii="標楷體" w:eastAsia="標楷體" w:hAnsi="標楷體"/>
                <w:szCs w:val="28"/>
                <w:rPrChange w:id="1509" w:author="user" w:date="2021-09-24T14:55:00Z">
                  <w:rPr>
                    <w:del w:id="1510" w:author="政豪 劉" w:date="2021-09-26T23:55:00Z"/>
                    <w:rFonts w:ascii="標楷體" w:eastAsia="標楷體" w:hAnsi="標楷體"/>
                    <w:sz w:val="28"/>
                    <w:szCs w:val="28"/>
                  </w:rPr>
                </w:rPrChange>
              </w:rPr>
              <w:pPrChange w:id="1511" w:author="user" w:date="2021-09-24T14:55:00Z">
                <w:pPr>
                  <w:spacing w:line="360" w:lineRule="auto"/>
                  <w:jc w:val="both"/>
                </w:pPr>
              </w:pPrChange>
            </w:pPr>
            <w:del w:id="1512" w:author="政豪 劉" w:date="2021-09-26T23:55:00Z">
              <w:r w:rsidRPr="004863B0" w:rsidDel="00F453A3">
                <w:rPr>
                  <w:rFonts w:ascii="標楷體" w:eastAsia="標楷體" w:hAnsi="標楷體" w:cs="Times New Roman"/>
                  <w:color w:val="000000"/>
                  <w:szCs w:val="28"/>
                  <w:rPrChange w:id="1513" w:author="user" w:date="2021-09-24T14:55:00Z">
                    <w:rPr>
                      <w:rFonts w:ascii="標楷體" w:eastAsia="標楷體" w:hAnsi="標楷體" w:cs="Times New Roman"/>
                      <w:color w:val="000000"/>
                      <w:sz w:val="28"/>
                      <w:szCs w:val="28"/>
                    </w:rPr>
                  </w:rPrChange>
                </w:rPr>
                <w:delText>雙腳跳</w:delText>
              </w:r>
            </w:del>
          </w:p>
          <w:p w14:paraId="04E83094" w14:textId="1F8C7EC9" w:rsidR="00815D35" w:rsidRPr="004863B0" w:rsidDel="00F453A3" w:rsidRDefault="00815D35">
            <w:pPr>
              <w:adjustRightInd w:val="0"/>
              <w:snapToGrid w:val="0"/>
              <w:spacing w:line="360" w:lineRule="auto"/>
              <w:rPr>
                <w:del w:id="1514" w:author="政豪 劉" w:date="2021-09-26T23:55:00Z"/>
                <w:rFonts w:ascii="標楷體" w:eastAsia="標楷體" w:hAnsi="標楷體"/>
                <w:szCs w:val="28"/>
                <w:rPrChange w:id="1515" w:author="user" w:date="2021-09-24T14:55:00Z">
                  <w:rPr>
                    <w:del w:id="1516" w:author="政豪 劉" w:date="2021-09-26T23:55:00Z"/>
                    <w:rFonts w:ascii="標楷體" w:eastAsia="標楷體" w:hAnsi="標楷體"/>
                    <w:sz w:val="28"/>
                    <w:szCs w:val="28"/>
                  </w:rPr>
                </w:rPrChange>
              </w:rPr>
              <w:pPrChange w:id="1517" w:author="user" w:date="2021-09-24T14:55:00Z">
                <w:pPr>
                  <w:spacing w:line="360" w:lineRule="auto"/>
                  <w:jc w:val="both"/>
                </w:pPr>
              </w:pPrChange>
            </w:pPr>
            <w:del w:id="1518" w:author="政豪 劉" w:date="2021-09-26T23:55:00Z">
              <w:r w:rsidRPr="004863B0" w:rsidDel="00F453A3">
                <w:rPr>
                  <w:rFonts w:ascii="標楷體" w:eastAsia="標楷體" w:hAnsi="標楷體" w:cs="Times New Roman"/>
                  <w:color w:val="000000"/>
                  <w:szCs w:val="28"/>
                  <w:rPrChange w:id="1519" w:author="user" w:date="2021-09-24T14:55:00Z">
                    <w:rPr>
                      <w:rFonts w:ascii="標楷體" w:eastAsia="標楷體" w:hAnsi="標楷體" w:cs="Times New Roman"/>
                      <w:color w:val="000000"/>
                      <w:sz w:val="28"/>
                      <w:szCs w:val="28"/>
                    </w:rPr>
                  </w:rPrChange>
                </w:rPr>
                <w:delText>穩定性：</w:delText>
              </w:r>
            </w:del>
          </w:p>
          <w:p w14:paraId="5A9C5849" w14:textId="57D85328" w:rsidR="00815D35" w:rsidRPr="004863B0" w:rsidDel="00F453A3" w:rsidRDefault="00815D35">
            <w:pPr>
              <w:adjustRightInd w:val="0"/>
              <w:snapToGrid w:val="0"/>
              <w:spacing w:line="360" w:lineRule="auto"/>
              <w:rPr>
                <w:del w:id="1520" w:author="政豪 劉" w:date="2021-09-26T23:55:00Z"/>
                <w:rFonts w:ascii="標楷體" w:eastAsia="標楷體" w:hAnsi="標楷體"/>
                <w:szCs w:val="28"/>
                <w:rPrChange w:id="1521" w:author="user" w:date="2021-09-24T14:55:00Z">
                  <w:rPr>
                    <w:del w:id="1522" w:author="政豪 劉" w:date="2021-09-26T23:55:00Z"/>
                    <w:rFonts w:ascii="標楷體" w:eastAsia="標楷體" w:hAnsi="標楷體"/>
                    <w:sz w:val="28"/>
                    <w:szCs w:val="28"/>
                  </w:rPr>
                </w:rPrChange>
              </w:rPr>
              <w:pPrChange w:id="1523" w:author="user" w:date="2021-09-24T14:55:00Z">
                <w:pPr>
                  <w:spacing w:line="360" w:lineRule="auto"/>
                  <w:jc w:val="both"/>
                </w:pPr>
              </w:pPrChange>
            </w:pPr>
            <w:del w:id="1524" w:author="政豪 劉" w:date="2021-09-26T23:55:00Z">
              <w:r w:rsidRPr="004863B0" w:rsidDel="00F453A3">
                <w:rPr>
                  <w:rFonts w:ascii="標楷體" w:eastAsia="標楷體" w:hAnsi="標楷體" w:cs="Times New Roman"/>
                  <w:color w:val="000000"/>
                  <w:szCs w:val="28"/>
                  <w:rPrChange w:id="1525" w:author="user" w:date="2021-09-24T14:55:00Z">
                    <w:rPr>
                      <w:rFonts w:ascii="標楷體" w:eastAsia="標楷體" w:hAnsi="標楷體" w:cs="Times New Roman"/>
                      <w:color w:val="000000"/>
                      <w:sz w:val="28"/>
                      <w:szCs w:val="28"/>
                    </w:rPr>
                  </w:rPrChange>
                </w:rPr>
                <w:delText>揮動</w:delText>
              </w:r>
            </w:del>
          </w:p>
        </w:tc>
        <w:tc>
          <w:tcPr>
            <w:tcW w:w="0" w:type="auto"/>
            <w:tcBorders>
              <w:top w:val="single" w:sz="4" w:space="0" w:color="7F7F7F"/>
              <w:bottom w:val="single" w:sz="8" w:space="0" w:color="000000"/>
            </w:tcBorders>
            <w:tcMar>
              <w:top w:w="0" w:type="dxa"/>
              <w:left w:w="115" w:type="dxa"/>
              <w:bottom w:w="0" w:type="dxa"/>
              <w:right w:w="115" w:type="dxa"/>
            </w:tcMar>
            <w:hideMark/>
          </w:tcPr>
          <w:p w14:paraId="3AF3BD0A" w14:textId="5B318E01" w:rsidR="00815D35" w:rsidRPr="004863B0" w:rsidDel="00F453A3" w:rsidRDefault="00815D35">
            <w:pPr>
              <w:adjustRightInd w:val="0"/>
              <w:snapToGrid w:val="0"/>
              <w:spacing w:line="360" w:lineRule="auto"/>
              <w:rPr>
                <w:del w:id="1526" w:author="政豪 劉" w:date="2021-09-26T23:55:00Z"/>
                <w:rFonts w:ascii="標楷體" w:eastAsia="標楷體" w:hAnsi="標楷體"/>
                <w:szCs w:val="28"/>
                <w:rPrChange w:id="1527" w:author="user" w:date="2021-09-24T14:55:00Z">
                  <w:rPr>
                    <w:del w:id="1528" w:author="政豪 劉" w:date="2021-09-26T23:55:00Z"/>
                    <w:rFonts w:ascii="標楷體" w:eastAsia="標楷體" w:hAnsi="標楷體"/>
                    <w:sz w:val="28"/>
                    <w:szCs w:val="28"/>
                  </w:rPr>
                </w:rPrChange>
              </w:rPr>
              <w:pPrChange w:id="1529" w:author="user" w:date="2021-09-24T14:55:00Z">
                <w:pPr>
                  <w:spacing w:line="360" w:lineRule="auto"/>
                  <w:jc w:val="both"/>
                </w:pPr>
              </w:pPrChange>
            </w:pPr>
            <w:del w:id="1530" w:author="政豪 劉" w:date="2021-09-26T23:55:00Z">
              <w:r w:rsidRPr="004863B0" w:rsidDel="00F453A3">
                <w:rPr>
                  <w:rFonts w:ascii="標楷體" w:eastAsia="標楷體" w:hAnsi="標楷體" w:cs="Times New Roman"/>
                  <w:color w:val="000000"/>
                  <w:szCs w:val="28"/>
                  <w:rPrChange w:id="1531" w:author="user" w:date="2021-09-24T14:55:00Z">
                    <w:rPr>
                      <w:rFonts w:ascii="標楷體" w:eastAsia="標楷體" w:hAnsi="標楷體" w:cs="Times New Roman"/>
                      <w:color w:val="000000"/>
                      <w:sz w:val="28"/>
                      <w:szCs w:val="28"/>
                    </w:rPr>
                  </w:rPrChange>
                </w:rPr>
                <w:delText>抑制控制</w:delText>
              </w:r>
            </w:del>
          </w:p>
          <w:p w14:paraId="33A7FE47" w14:textId="1721B3BA" w:rsidR="00815D35" w:rsidRPr="004863B0" w:rsidDel="00F453A3" w:rsidRDefault="00815D35">
            <w:pPr>
              <w:adjustRightInd w:val="0"/>
              <w:snapToGrid w:val="0"/>
              <w:spacing w:line="360" w:lineRule="auto"/>
              <w:rPr>
                <w:del w:id="1532" w:author="政豪 劉" w:date="2021-09-26T23:55:00Z"/>
                <w:rFonts w:ascii="標楷體" w:eastAsia="標楷體" w:hAnsi="標楷體"/>
                <w:szCs w:val="28"/>
                <w:rPrChange w:id="1533" w:author="user" w:date="2021-09-24T14:55:00Z">
                  <w:rPr>
                    <w:del w:id="1534" w:author="政豪 劉" w:date="2021-09-26T23:55:00Z"/>
                    <w:rFonts w:ascii="標楷體" w:eastAsia="標楷體" w:hAnsi="標楷體"/>
                    <w:sz w:val="28"/>
                    <w:szCs w:val="28"/>
                  </w:rPr>
                </w:rPrChange>
              </w:rPr>
              <w:pPrChange w:id="1535" w:author="user" w:date="2021-09-24T14:55:00Z">
                <w:pPr>
                  <w:spacing w:line="360" w:lineRule="auto"/>
                </w:pPr>
              </w:pPrChange>
            </w:pPr>
          </w:p>
        </w:tc>
        <w:tc>
          <w:tcPr>
            <w:tcW w:w="0" w:type="auto"/>
            <w:tcBorders>
              <w:top w:val="single" w:sz="4" w:space="0" w:color="7F7F7F"/>
              <w:bottom w:val="single" w:sz="8" w:space="0" w:color="000000"/>
            </w:tcBorders>
            <w:tcMar>
              <w:top w:w="0" w:type="dxa"/>
              <w:left w:w="115" w:type="dxa"/>
              <w:bottom w:w="0" w:type="dxa"/>
              <w:right w:w="115" w:type="dxa"/>
            </w:tcMar>
            <w:hideMark/>
          </w:tcPr>
          <w:p w14:paraId="4ED2B4DF" w14:textId="1842D8A0" w:rsidR="00815D35" w:rsidRPr="004863B0" w:rsidDel="00F453A3" w:rsidRDefault="00815D35">
            <w:pPr>
              <w:adjustRightInd w:val="0"/>
              <w:snapToGrid w:val="0"/>
              <w:spacing w:line="360" w:lineRule="auto"/>
              <w:rPr>
                <w:del w:id="1536" w:author="政豪 劉" w:date="2021-09-26T23:55:00Z"/>
                <w:rFonts w:ascii="標楷體" w:eastAsia="標楷體" w:hAnsi="標楷體"/>
                <w:szCs w:val="28"/>
                <w:rPrChange w:id="1537" w:author="user" w:date="2021-09-24T14:55:00Z">
                  <w:rPr>
                    <w:del w:id="1538" w:author="政豪 劉" w:date="2021-09-26T23:55:00Z"/>
                    <w:rFonts w:ascii="標楷體" w:eastAsia="標楷體" w:hAnsi="標楷體"/>
                    <w:sz w:val="28"/>
                    <w:szCs w:val="28"/>
                  </w:rPr>
                </w:rPrChange>
              </w:rPr>
              <w:pPrChange w:id="1539" w:author="user" w:date="2021-09-24T14:55:00Z">
                <w:pPr>
                  <w:spacing w:line="360" w:lineRule="auto"/>
                  <w:jc w:val="both"/>
                </w:pPr>
              </w:pPrChange>
            </w:pPr>
            <w:del w:id="1540" w:author="政豪 劉" w:date="2021-09-26T23:55:00Z">
              <w:r w:rsidRPr="004863B0" w:rsidDel="00F453A3">
                <w:rPr>
                  <w:rFonts w:ascii="標楷體" w:eastAsia="標楷體" w:hAnsi="標楷體" w:cs="Times New Roman"/>
                  <w:color w:val="000000"/>
                  <w:szCs w:val="28"/>
                  <w:rPrChange w:id="1541" w:author="user" w:date="2021-09-24T14:55:00Z">
                    <w:rPr>
                      <w:rFonts w:ascii="標楷體" w:eastAsia="標楷體" w:hAnsi="標楷體" w:cs="Times New Roman"/>
                      <w:color w:val="000000"/>
                      <w:sz w:val="28"/>
                      <w:szCs w:val="28"/>
                    </w:rPr>
                  </w:rPrChange>
                </w:rPr>
                <w:delText>形狀</w:delText>
              </w:r>
            </w:del>
          </w:p>
        </w:tc>
        <w:tc>
          <w:tcPr>
            <w:tcW w:w="0" w:type="auto"/>
            <w:tcBorders>
              <w:top w:val="single" w:sz="4" w:space="0" w:color="7F7F7F"/>
              <w:bottom w:val="single" w:sz="8" w:space="0" w:color="000000"/>
            </w:tcBorders>
            <w:tcMar>
              <w:top w:w="0" w:type="dxa"/>
              <w:left w:w="115" w:type="dxa"/>
              <w:bottom w:w="0" w:type="dxa"/>
              <w:right w:w="115" w:type="dxa"/>
            </w:tcMar>
            <w:hideMark/>
          </w:tcPr>
          <w:p w14:paraId="0471A901" w14:textId="5D89ACB0" w:rsidR="00815D35" w:rsidRPr="004863B0" w:rsidDel="00F453A3" w:rsidRDefault="00815D35">
            <w:pPr>
              <w:adjustRightInd w:val="0"/>
              <w:snapToGrid w:val="0"/>
              <w:spacing w:line="360" w:lineRule="auto"/>
              <w:rPr>
                <w:del w:id="1542" w:author="政豪 劉" w:date="2021-09-26T23:55:00Z"/>
                <w:rFonts w:ascii="標楷體" w:eastAsia="標楷體" w:hAnsi="標楷體"/>
                <w:szCs w:val="28"/>
                <w:rPrChange w:id="1543" w:author="user" w:date="2021-09-24T14:55:00Z">
                  <w:rPr>
                    <w:del w:id="1544" w:author="政豪 劉" w:date="2021-09-26T23:55:00Z"/>
                    <w:rFonts w:ascii="標楷體" w:eastAsia="標楷體" w:hAnsi="標楷體"/>
                    <w:sz w:val="28"/>
                    <w:szCs w:val="28"/>
                  </w:rPr>
                </w:rPrChange>
              </w:rPr>
              <w:pPrChange w:id="1545" w:author="user" w:date="2021-09-24T14:55:00Z">
                <w:pPr>
                  <w:spacing w:line="360" w:lineRule="auto"/>
                  <w:ind w:hanging="360"/>
                  <w:jc w:val="both"/>
                </w:pPr>
              </w:pPrChange>
            </w:pPr>
            <w:del w:id="1546" w:author="政豪 劉" w:date="2021-09-26T23:55:00Z">
              <w:r w:rsidRPr="004863B0" w:rsidDel="00F453A3">
                <w:rPr>
                  <w:rFonts w:ascii="標楷體" w:eastAsia="標楷體" w:hAnsi="標楷體" w:cs="Times New Roman"/>
                  <w:color w:val="000000"/>
                  <w:szCs w:val="28"/>
                  <w:rPrChange w:id="1547" w:author="user" w:date="2021-09-24T14:55:00Z">
                    <w:rPr>
                      <w:rFonts w:ascii="標楷體" w:eastAsia="標楷體" w:hAnsi="標楷體" w:cs="Times New Roman"/>
                      <w:color w:val="000000"/>
                      <w:sz w:val="28"/>
                      <w:szCs w:val="28"/>
                    </w:rPr>
                  </w:rPrChange>
                </w:rPr>
                <w:delText xml:space="preserve">1. </w:delText>
              </w:r>
              <w:r w:rsidR="009D6C90" w:rsidRPr="004863B0" w:rsidDel="00F453A3">
                <w:rPr>
                  <w:rFonts w:ascii="標楷體" w:eastAsia="標楷體" w:hAnsi="標楷體" w:cs="Times New Roman"/>
                  <w:color w:val="000000"/>
                  <w:szCs w:val="28"/>
                  <w:rPrChange w:id="1548" w:author="user" w:date="2021-09-24T14:55:00Z">
                    <w:rPr>
                      <w:rFonts w:ascii="標楷體" w:eastAsia="標楷體" w:hAnsi="標楷體" w:cs="Times New Roman"/>
                      <w:color w:val="000000"/>
                      <w:sz w:val="28"/>
                      <w:szCs w:val="28"/>
                    </w:rPr>
                  </w:rPrChange>
                </w:rPr>
                <w:delText>1.</w:delText>
              </w:r>
              <w:r w:rsidRPr="004863B0" w:rsidDel="00F453A3">
                <w:rPr>
                  <w:rFonts w:ascii="標楷體" w:eastAsia="標楷體" w:hAnsi="標楷體" w:cs="Times New Roman"/>
                  <w:color w:val="000000"/>
                  <w:szCs w:val="28"/>
                  <w:rPrChange w:id="1549" w:author="user" w:date="2021-09-24T14:55:00Z">
                    <w:rPr>
                      <w:rFonts w:ascii="標楷體" w:eastAsia="標楷體" w:hAnsi="標楷體" w:cs="Times New Roman"/>
                      <w:color w:val="000000"/>
                      <w:sz w:val="28"/>
                      <w:szCs w:val="28"/>
                    </w:rPr>
                  </w:rPrChange>
                </w:rPr>
                <w:delText>運用身體動作做出題</w:delText>
              </w:r>
            </w:del>
          </w:p>
          <w:p w14:paraId="176D449C" w14:textId="351C77A5" w:rsidR="00815D35" w:rsidRPr="004863B0" w:rsidDel="00F453A3" w:rsidRDefault="00815D35">
            <w:pPr>
              <w:adjustRightInd w:val="0"/>
              <w:snapToGrid w:val="0"/>
              <w:spacing w:line="360" w:lineRule="auto"/>
              <w:rPr>
                <w:del w:id="1550" w:author="政豪 劉" w:date="2021-09-26T23:55:00Z"/>
                <w:rFonts w:ascii="標楷體" w:eastAsia="標楷體" w:hAnsi="標楷體"/>
                <w:szCs w:val="28"/>
                <w:rPrChange w:id="1551" w:author="user" w:date="2021-09-24T14:55:00Z">
                  <w:rPr>
                    <w:del w:id="1552" w:author="政豪 劉" w:date="2021-09-26T23:55:00Z"/>
                    <w:rFonts w:ascii="標楷體" w:eastAsia="標楷體" w:hAnsi="標楷體"/>
                    <w:sz w:val="28"/>
                    <w:szCs w:val="28"/>
                  </w:rPr>
                </w:rPrChange>
              </w:rPr>
              <w:pPrChange w:id="1553" w:author="user" w:date="2021-09-24T14:55:00Z">
                <w:pPr>
                  <w:spacing w:line="360" w:lineRule="auto"/>
                  <w:ind w:left="240" w:hanging="120"/>
                  <w:jc w:val="both"/>
                </w:pPr>
              </w:pPrChange>
            </w:pPr>
            <w:del w:id="1554" w:author="政豪 劉" w:date="2021-09-26T23:55:00Z">
              <w:r w:rsidRPr="004863B0" w:rsidDel="00F453A3">
                <w:rPr>
                  <w:rFonts w:ascii="標楷體" w:eastAsia="標楷體" w:hAnsi="標楷體" w:cs="Times New Roman"/>
                  <w:color w:val="000000"/>
                  <w:szCs w:val="28"/>
                  <w:rPrChange w:id="1555" w:author="user" w:date="2021-09-24T14:55:00Z">
                    <w:rPr>
                      <w:rFonts w:ascii="標楷體" w:eastAsia="標楷體" w:hAnsi="標楷體" w:cs="Times New Roman"/>
                      <w:color w:val="000000"/>
                      <w:sz w:val="28"/>
                      <w:szCs w:val="28"/>
                    </w:rPr>
                  </w:rPrChange>
                </w:rPr>
                <w:delText>目所對應的動作</w:delText>
              </w:r>
            </w:del>
          </w:p>
          <w:p w14:paraId="55EDE5D1" w14:textId="1D746E2C" w:rsidR="00815D35" w:rsidRPr="004863B0" w:rsidDel="00F453A3" w:rsidRDefault="00815D35">
            <w:pPr>
              <w:adjustRightInd w:val="0"/>
              <w:snapToGrid w:val="0"/>
              <w:spacing w:line="360" w:lineRule="auto"/>
              <w:rPr>
                <w:del w:id="1556" w:author="政豪 劉" w:date="2021-09-26T23:55:00Z"/>
                <w:rFonts w:ascii="標楷體" w:eastAsia="標楷體" w:hAnsi="標楷體"/>
                <w:szCs w:val="28"/>
                <w:rPrChange w:id="1557" w:author="user" w:date="2021-09-24T14:55:00Z">
                  <w:rPr>
                    <w:del w:id="1558" w:author="政豪 劉" w:date="2021-09-26T23:55:00Z"/>
                    <w:rFonts w:ascii="標楷體" w:eastAsia="標楷體" w:hAnsi="標楷體"/>
                    <w:sz w:val="28"/>
                    <w:szCs w:val="28"/>
                  </w:rPr>
                </w:rPrChange>
              </w:rPr>
              <w:pPrChange w:id="1559" w:author="user" w:date="2021-09-24T14:55:00Z">
                <w:pPr>
                  <w:spacing w:line="360" w:lineRule="auto"/>
                  <w:jc w:val="both"/>
                </w:pPr>
              </w:pPrChange>
            </w:pPr>
            <w:del w:id="1560" w:author="政豪 劉" w:date="2021-09-26T23:55:00Z">
              <w:r w:rsidRPr="004863B0" w:rsidDel="00F453A3">
                <w:rPr>
                  <w:rFonts w:ascii="標楷體" w:eastAsia="標楷體" w:hAnsi="標楷體" w:cs="Times New Roman"/>
                  <w:color w:val="000000"/>
                  <w:szCs w:val="28"/>
                  <w:rPrChange w:id="1561" w:author="user" w:date="2021-09-24T14:55:00Z">
                    <w:rPr>
                      <w:rFonts w:ascii="標楷體" w:eastAsia="標楷體" w:hAnsi="標楷體" w:cs="Times New Roman"/>
                      <w:color w:val="000000"/>
                      <w:sz w:val="28"/>
                      <w:szCs w:val="28"/>
                    </w:rPr>
                  </w:rPrChange>
                </w:rPr>
                <w:delText>2.訓練抑制控制</w:delText>
              </w:r>
            </w:del>
          </w:p>
          <w:p w14:paraId="22967844" w14:textId="6D8012CF" w:rsidR="00815D35" w:rsidRPr="004863B0" w:rsidDel="00F453A3" w:rsidRDefault="00815D35">
            <w:pPr>
              <w:adjustRightInd w:val="0"/>
              <w:snapToGrid w:val="0"/>
              <w:spacing w:line="360" w:lineRule="auto"/>
              <w:rPr>
                <w:del w:id="1562" w:author="政豪 劉" w:date="2021-09-26T23:55:00Z"/>
                <w:rFonts w:ascii="標楷體" w:eastAsia="標楷體" w:hAnsi="標楷體"/>
                <w:szCs w:val="28"/>
                <w:rPrChange w:id="1563" w:author="user" w:date="2021-09-24T14:55:00Z">
                  <w:rPr>
                    <w:del w:id="1564" w:author="政豪 劉" w:date="2021-09-26T23:55:00Z"/>
                    <w:rFonts w:ascii="標楷體" w:eastAsia="標楷體" w:hAnsi="標楷體"/>
                    <w:sz w:val="28"/>
                    <w:szCs w:val="28"/>
                  </w:rPr>
                </w:rPrChange>
              </w:rPr>
              <w:pPrChange w:id="1565" w:author="user" w:date="2021-09-24T14:55:00Z">
                <w:pPr>
                  <w:spacing w:line="360" w:lineRule="auto"/>
                  <w:jc w:val="both"/>
                </w:pPr>
              </w:pPrChange>
            </w:pPr>
            <w:del w:id="1566" w:author="政豪 劉" w:date="2021-09-26T23:55:00Z">
              <w:r w:rsidRPr="004863B0" w:rsidDel="00F453A3">
                <w:rPr>
                  <w:rFonts w:ascii="標楷體" w:eastAsia="標楷體" w:hAnsi="標楷體" w:cs="Times New Roman"/>
                  <w:color w:val="000000"/>
                  <w:szCs w:val="28"/>
                  <w:rPrChange w:id="1567" w:author="user" w:date="2021-09-24T14:55:00Z">
                    <w:rPr>
                      <w:rFonts w:ascii="標楷體" w:eastAsia="標楷體" w:hAnsi="標楷體" w:cs="Times New Roman"/>
                      <w:color w:val="000000"/>
                      <w:sz w:val="28"/>
                      <w:szCs w:val="28"/>
                    </w:rPr>
                  </w:rPrChange>
                </w:rPr>
                <w:delText>3.熟習形狀概念</w:delText>
              </w:r>
            </w:del>
          </w:p>
          <w:p w14:paraId="01908D6B" w14:textId="3895D7DA" w:rsidR="00815D35" w:rsidRPr="004863B0" w:rsidDel="00F453A3" w:rsidRDefault="00815D35">
            <w:pPr>
              <w:adjustRightInd w:val="0"/>
              <w:snapToGrid w:val="0"/>
              <w:spacing w:line="360" w:lineRule="auto"/>
              <w:rPr>
                <w:del w:id="1568" w:author="政豪 劉" w:date="2021-09-26T23:55:00Z"/>
                <w:rFonts w:ascii="標楷體" w:eastAsia="標楷體" w:hAnsi="標楷體"/>
                <w:szCs w:val="28"/>
                <w:rPrChange w:id="1569" w:author="user" w:date="2021-09-24T14:55:00Z">
                  <w:rPr>
                    <w:del w:id="1570" w:author="政豪 劉" w:date="2021-09-26T23:55:00Z"/>
                    <w:rFonts w:ascii="標楷體" w:eastAsia="標楷體" w:hAnsi="標楷體"/>
                    <w:sz w:val="28"/>
                    <w:szCs w:val="28"/>
                  </w:rPr>
                </w:rPrChange>
              </w:rPr>
              <w:pPrChange w:id="1571" w:author="user" w:date="2021-09-24T14:55:00Z">
                <w:pPr>
                  <w:spacing w:line="360" w:lineRule="auto"/>
                  <w:jc w:val="both"/>
                </w:pPr>
              </w:pPrChange>
            </w:pPr>
            <w:del w:id="1572" w:author="政豪 劉" w:date="2021-09-26T23:55:00Z">
              <w:r w:rsidRPr="004863B0" w:rsidDel="00F453A3">
                <w:rPr>
                  <w:rFonts w:ascii="標楷體" w:eastAsia="標楷體" w:hAnsi="標楷體" w:cs="Times New Roman"/>
                  <w:color w:val="000000"/>
                  <w:szCs w:val="28"/>
                  <w:rPrChange w:id="1573" w:author="user" w:date="2021-09-24T14:55:00Z">
                    <w:rPr>
                      <w:rFonts w:ascii="標楷體" w:eastAsia="標楷體" w:hAnsi="標楷體" w:cs="Times New Roman"/>
                      <w:color w:val="000000"/>
                      <w:sz w:val="28"/>
                      <w:szCs w:val="28"/>
                    </w:rPr>
                  </w:rPrChange>
                </w:rPr>
                <w:delText>4.完成遊戲目標</w:delText>
              </w:r>
            </w:del>
          </w:p>
        </w:tc>
      </w:tr>
      <w:tr w:rsidR="00815D35" w:rsidRPr="004863B0" w:rsidDel="00F453A3" w14:paraId="153C1E60" w14:textId="07698042" w:rsidTr="00815D35">
        <w:trPr>
          <w:trHeight w:val="1440"/>
          <w:del w:id="1574" w:author="政豪 劉" w:date="2021-09-26T23:55:00Z"/>
        </w:trPr>
        <w:tc>
          <w:tcPr>
            <w:tcW w:w="0" w:type="auto"/>
            <w:tcBorders>
              <w:top w:val="single" w:sz="8" w:space="0" w:color="000000"/>
              <w:bottom w:val="single" w:sz="12" w:space="0" w:color="000000"/>
            </w:tcBorders>
            <w:tcMar>
              <w:top w:w="0" w:type="dxa"/>
              <w:left w:w="115" w:type="dxa"/>
              <w:bottom w:w="0" w:type="dxa"/>
              <w:right w:w="115" w:type="dxa"/>
            </w:tcMar>
            <w:hideMark/>
          </w:tcPr>
          <w:p w14:paraId="5B8925D8" w14:textId="1665D8F1" w:rsidR="00815D35" w:rsidRPr="004863B0" w:rsidDel="00F453A3" w:rsidRDefault="00815D35">
            <w:pPr>
              <w:adjustRightInd w:val="0"/>
              <w:snapToGrid w:val="0"/>
              <w:spacing w:line="360" w:lineRule="auto"/>
              <w:rPr>
                <w:del w:id="1575" w:author="政豪 劉" w:date="2021-09-26T23:55:00Z"/>
                <w:rFonts w:ascii="標楷體" w:eastAsia="標楷體" w:hAnsi="標楷體"/>
                <w:szCs w:val="28"/>
                <w:rPrChange w:id="1576" w:author="user" w:date="2021-09-24T14:55:00Z">
                  <w:rPr>
                    <w:del w:id="1577" w:author="政豪 劉" w:date="2021-09-26T23:55:00Z"/>
                    <w:rFonts w:ascii="標楷體" w:eastAsia="標楷體" w:hAnsi="標楷體"/>
                    <w:sz w:val="28"/>
                    <w:szCs w:val="28"/>
                  </w:rPr>
                </w:rPrChange>
              </w:rPr>
              <w:pPrChange w:id="1578" w:author="user" w:date="2021-09-24T14:55:00Z">
                <w:pPr>
                  <w:spacing w:line="360" w:lineRule="auto"/>
                  <w:jc w:val="both"/>
                </w:pPr>
              </w:pPrChange>
            </w:pPr>
            <w:del w:id="1579" w:author="政豪 劉" w:date="2021-09-26T23:55:00Z">
              <w:r w:rsidRPr="004863B0" w:rsidDel="00F453A3">
                <w:rPr>
                  <w:rFonts w:ascii="標楷體" w:eastAsia="標楷體" w:hAnsi="標楷體" w:cs="Times New Roman"/>
                  <w:b/>
                  <w:bCs/>
                  <w:color w:val="000000"/>
                  <w:szCs w:val="28"/>
                  <w:rPrChange w:id="1580" w:author="user" w:date="2021-09-24T14:55:00Z">
                    <w:rPr>
                      <w:rFonts w:ascii="標楷體" w:eastAsia="標楷體" w:hAnsi="標楷體" w:cs="Times New Roman"/>
                      <w:b/>
                      <w:bCs/>
                      <w:color w:val="000000"/>
                      <w:sz w:val="28"/>
                      <w:szCs w:val="28"/>
                    </w:rPr>
                  </w:rPrChange>
                </w:rPr>
                <w:delText>活動六</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377DB2A3" w14:textId="2D40950C" w:rsidR="00815D35" w:rsidRPr="004863B0" w:rsidDel="00F453A3" w:rsidRDefault="00815D35">
            <w:pPr>
              <w:adjustRightInd w:val="0"/>
              <w:snapToGrid w:val="0"/>
              <w:spacing w:line="360" w:lineRule="auto"/>
              <w:rPr>
                <w:del w:id="1581" w:author="政豪 劉" w:date="2021-09-26T23:55:00Z"/>
                <w:rFonts w:ascii="標楷體" w:eastAsia="標楷體" w:hAnsi="標楷體"/>
                <w:szCs w:val="28"/>
                <w:rPrChange w:id="1582" w:author="user" w:date="2021-09-24T14:55:00Z">
                  <w:rPr>
                    <w:del w:id="1583" w:author="政豪 劉" w:date="2021-09-26T23:55:00Z"/>
                    <w:rFonts w:ascii="標楷體" w:eastAsia="標楷體" w:hAnsi="標楷體"/>
                    <w:sz w:val="28"/>
                    <w:szCs w:val="28"/>
                  </w:rPr>
                </w:rPrChange>
              </w:rPr>
              <w:pPrChange w:id="1584" w:author="user" w:date="2021-09-24T14:55:00Z">
                <w:pPr>
                  <w:spacing w:line="360" w:lineRule="auto"/>
                  <w:jc w:val="both"/>
                </w:pPr>
              </w:pPrChange>
            </w:pPr>
            <w:del w:id="1585" w:author="政豪 劉" w:date="2021-09-26T23:55:00Z">
              <w:r w:rsidRPr="004863B0" w:rsidDel="00F453A3">
                <w:rPr>
                  <w:rFonts w:ascii="標楷體" w:eastAsia="標楷體" w:hAnsi="標楷體" w:cs="Times New Roman"/>
                  <w:color w:val="000000"/>
                  <w:szCs w:val="28"/>
                  <w:rPrChange w:id="1586" w:author="user" w:date="2021-09-24T14:55:00Z">
                    <w:rPr>
                      <w:rFonts w:ascii="標楷體" w:eastAsia="標楷體" w:hAnsi="標楷體" w:cs="Times New Roman"/>
                      <w:color w:val="000000"/>
                      <w:sz w:val="28"/>
                      <w:szCs w:val="28"/>
                    </w:rPr>
                  </w:rPrChange>
                </w:rPr>
                <w:delText>穩定性：</w:delText>
              </w:r>
            </w:del>
          </w:p>
          <w:p w14:paraId="6C3AED3B" w14:textId="7AACF91F" w:rsidR="00815D35" w:rsidRPr="004863B0" w:rsidDel="00F453A3" w:rsidRDefault="00815D35">
            <w:pPr>
              <w:adjustRightInd w:val="0"/>
              <w:snapToGrid w:val="0"/>
              <w:spacing w:line="360" w:lineRule="auto"/>
              <w:rPr>
                <w:del w:id="1587" w:author="政豪 劉" w:date="2021-09-26T23:55:00Z"/>
                <w:rFonts w:ascii="標楷體" w:eastAsia="標楷體" w:hAnsi="標楷體"/>
                <w:szCs w:val="28"/>
                <w:rPrChange w:id="1588" w:author="user" w:date="2021-09-24T14:55:00Z">
                  <w:rPr>
                    <w:del w:id="1589" w:author="政豪 劉" w:date="2021-09-26T23:55:00Z"/>
                    <w:rFonts w:ascii="標楷體" w:eastAsia="標楷體" w:hAnsi="標楷體"/>
                    <w:sz w:val="28"/>
                    <w:szCs w:val="28"/>
                  </w:rPr>
                </w:rPrChange>
              </w:rPr>
              <w:pPrChange w:id="1590" w:author="user" w:date="2021-09-24T14:55:00Z">
                <w:pPr>
                  <w:spacing w:line="360" w:lineRule="auto"/>
                  <w:jc w:val="both"/>
                </w:pPr>
              </w:pPrChange>
            </w:pPr>
            <w:del w:id="1591" w:author="政豪 劉" w:date="2021-09-26T23:55:00Z">
              <w:r w:rsidRPr="004863B0" w:rsidDel="00F453A3">
                <w:rPr>
                  <w:rFonts w:ascii="標楷體" w:eastAsia="標楷體" w:hAnsi="標楷體" w:cs="Times New Roman"/>
                  <w:color w:val="000000"/>
                  <w:szCs w:val="28"/>
                  <w:rPrChange w:id="1592" w:author="user" w:date="2021-09-24T14:55:00Z">
                    <w:rPr>
                      <w:rFonts w:ascii="標楷體" w:eastAsia="標楷體" w:hAnsi="標楷體" w:cs="Times New Roman"/>
                      <w:color w:val="000000"/>
                      <w:sz w:val="28"/>
                      <w:szCs w:val="28"/>
                    </w:rPr>
                  </w:rPrChange>
                </w:rPr>
                <w:delText>扭轉</w:delText>
              </w:r>
            </w:del>
          </w:p>
          <w:p w14:paraId="2BABDE5B" w14:textId="5ADE0215" w:rsidR="00815D35" w:rsidRPr="004863B0" w:rsidDel="00F453A3" w:rsidRDefault="00815D35">
            <w:pPr>
              <w:adjustRightInd w:val="0"/>
              <w:snapToGrid w:val="0"/>
              <w:spacing w:line="360" w:lineRule="auto"/>
              <w:rPr>
                <w:del w:id="1593" w:author="政豪 劉" w:date="2021-09-26T23:55:00Z"/>
                <w:rFonts w:ascii="標楷體" w:eastAsia="標楷體" w:hAnsi="標楷體"/>
                <w:szCs w:val="28"/>
                <w:rPrChange w:id="1594" w:author="user" w:date="2021-09-24T14:55:00Z">
                  <w:rPr>
                    <w:del w:id="1595" w:author="政豪 劉" w:date="2021-09-26T23:55:00Z"/>
                    <w:rFonts w:ascii="標楷體" w:eastAsia="標楷體" w:hAnsi="標楷體"/>
                    <w:sz w:val="28"/>
                    <w:szCs w:val="28"/>
                  </w:rPr>
                </w:rPrChange>
              </w:rPr>
              <w:pPrChange w:id="1596" w:author="user" w:date="2021-09-24T14:55:00Z">
                <w:pPr>
                  <w:spacing w:line="360" w:lineRule="auto"/>
                  <w:jc w:val="both"/>
                </w:pPr>
              </w:pPrChange>
            </w:pPr>
            <w:del w:id="1597" w:author="政豪 劉" w:date="2021-09-26T23:55:00Z">
              <w:r w:rsidRPr="004863B0" w:rsidDel="00F453A3">
                <w:rPr>
                  <w:rFonts w:ascii="標楷體" w:eastAsia="標楷體" w:hAnsi="標楷體" w:cs="Times New Roman"/>
                  <w:color w:val="000000"/>
                  <w:szCs w:val="28"/>
                  <w:rPrChange w:id="1598" w:author="user" w:date="2021-09-24T14:55:00Z">
                    <w:rPr>
                      <w:rFonts w:ascii="標楷體" w:eastAsia="標楷體" w:hAnsi="標楷體" w:cs="Times New Roman"/>
                      <w:color w:val="000000"/>
                      <w:sz w:val="28"/>
                      <w:szCs w:val="28"/>
                    </w:rPr>
                  </w:rPrChange>
                </w:rPr>
                <w:delText>移動性：</w:delText>
              </w:r>
            </w:del>
          </w:p>
          <w:p w14:paraId="7B7E0E84" w14:textId="111B7988" w:rsidR="00815D35" w:rsidRPr="004863B0" w:rsidDel="00F453A3" w:rsidRDefault="00815D35">
            <w:pPr>
              <w:adjustRightInd w:val="0"/>
              <w:snapToGrid w:val="0"/>
              <w:spacing w:line="360" w:lineRule="auto"/>
              <w:rPr>
                <w:del w:id="1599" w:author="政豪 劉" w:date="2021-09-26T23:55:00Z"/>
                <w:rFonts w:ascii="標楷體" w:eastAsia="標楷體" w:hAnsi="標楷體"/>
                <w:szCs w:val="28"/>
                <w:rPrChange w:id="1600" w:author="user" w:date="2021-09-24T14:55:00Z">
                  <w:rPr>
                    <w:del w:id="1601" w:author="政豪 劉" w:date="2021-09-26T23:55:00Z"/>
                    <w:rFonts w:ascii="標楷體" w:eastAsia="標楷體" w:hAnsi="標楷體"/>
                    <w:sz w:val="28"/>
                    <w:szCs w:val="28"/>
                  </w:rPr>
                </w:rPrChange>
              </w:rPr>
              <w:pPrChange w:id="1602" w:author="user" w:date="2021-09-24T14:55:00Z">
                <w:pPr>
                  <w:spacing w:line="360" w:lineRule="auto"/>
                  <w:jc w:val="both"/>
                </w:pPr>
              </w:pPrChange>
            </w:pPr>
            <w:del w:id="1603" w:author="政豪 劉" w:date="2021-09-26T23:55:00Z">
              <w:r w:rsidRPr="004863B0" w:rsidDel="00F453A3">
                <w:rPr>
                  <w:rFonts w:ascii="標楷體" w:eastAsia="標楷體" w:hAnsi="標楷體" w:cs="Times New Roman"/>
                  <w:color w:val="000000"/>
                  <w:szCs w:val="28"/>
                  <w:rPrChange w:id="1604" w:author="user" w:date="2021-09-24T14:55:00Z">
                    <w:rPr>
                      <w:rFonts w:ascii="標楷體" w:eastAsia="標楷體" w:hAnsi="標楷體" w:cs="Times New Roman"/>
                      <w:color w:val="000000"/>
                      <w:sz w:val="28"/>
                      <w:szCs w:val="28"/>
                    </w:rPr>
                  </w:rPrChange>
                </w:rPr>
                <w:delText>踢</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2DFFC668" w14:textId="5DEF4AD0" w:rsidR="00815D35" w:rsidRPr="004863B0" w:rsidDel="00F453A3" w:rsidRDefault="00815D35">
            <w:pPr>
              <w:adjustRightInd w:val="0"/>
              <w:snapToGrid w:val="0"/>
              <w:spacing w:line="360" w:lineRule="auto"/>
              <w:rPr>
                <w:del w:id="1605" w:author="政豪 劉" w:date="2021-09-26T23:55:00Z"/>
                <w:rFonts w:ascii="標楷體" w:eastAsia="標楷體" w:hAnsi="標楷體"/>
                <w:szCs w:val="28"/>
                <w:rPrChange w:id="1606" w:author="user" w:date="2021-09-24T14:55:00Z">
                  <w:rPr>
                    <w:del w:id="1607" w:author="政豪 劉" w:date="2021-09-26T23:55:00Z"/>
                    <w:rFonts w:ascii="標楷體" w:eastAsia="標楷體" w:hAnsi="標楷體"/>
                    <w:sz w:val="28"/>
                    <w:szCs w:val="28"/>
                  </w:rPr>
                </w:rPrChange>
              </w:rPr>
              <w:pPrChange w:id="1608" w:author="user" w:date="2021-09-24T14:55:00Z">
                <w:pPr>
                  <w:spacing w:line="360" w:lineRule="auto"/>
                  <w:jc w:val="both"/>
                </w:pPr>
              </w:pPrChange>
            </w:pPr>
            <w:del w:id="1609" w:author="政豪 劉" w:date="2021-09-26T23:55:00Z">
              <w:r w:rsidRPr="004863B0" w:rsidDel="00F453A3">
                <w:rPr>
                  <w:rFonts w:ascii="標楷體" w:eastAsia="標楷體" w:hAnsi="標楷體" w:cs="Times New Roman"/>
                  <w:color w:val="000000"/>
                  <w:szCs w:val="28"/>
                  <w:rPrChange w:id="1610" w:author="user" w:date="2021-09-24T14:55:00Z">
                    <w:rPr>
                      <w:rFonts w:ascii="標楷體" w:eastAsia="標楷體" w:hAnsi="標楷體" w:cs="Times New Roman"/>
                      <w:color w:val="000000"/>
                      <w:sz w:val="28"/>
                      <w:szCs w:val="28"/>
                    </w:rPr>
                  </w:rPrChange>
                </w:rPr>
                <w:delText>認知靈活性</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486B3F59" w14:textId="277A1CA1" w:rsidR="00815D35" w:rsidRPr="004863B0" w:rsidDel="00F453A3" w:rsidRDefault="00815D35">
            <w:pPr>
              <w:adjustRightInd w:val="0"/>
              <w:snapToGrid w:val="0"/>
              <w:spacing w:line="360" w:lineRule="auto"/>
              <w:rPr>
                <w:del w:id="1611" w:author="政豪 劉" w:date="2021-09-26T23:55:00Z"/>
                <w:rFonts w:ascii="標楷體" w:eastAsia="標楷體" w:hAnsi="標楷體"/>
                <w:szCs w:val="28"/>
                <w:rPrChange w:id="1612" w:author="user" w:date="2021-09-24T14:55:00Z">
                  <w:rPr>
                    <w:del w:id="1613" w:author="政豪 劉" w:date="2021-09-26T23:55:00Z"/>
                    <w:rFonts w:ascii="標楷體" w:eastAsia="標楷體" w:hAnsi="標楷體"/>
                    <w:sz w:val="28"/>
                    <w:szCs w:val="28"/>
                  </w:rPr>
                </w:rPrChange>
              </w:rPr>
              <w:pPrChange w:id="1614" w:author="user" w:date="2021-09-24T14:55:00Z">
                <w:pPr>
                  <w:spacing w:line="360" w:lineRule="auto"/>
                  <w:jc w:val="both"/>
                </w:pPr>
              </w:pPrChange>
            </w:pPr>
            <w:del w:id="1615" w:author="政豪 劉" w:date="2021-09-26T23:55:00Z">
              <w:r w:rsidRPr="004863B0" w:rsidDel="00F453A3">
                <w:rPr>
                  <w:rFonts w:ascii="標楷體" w:eastAsia="標楷體" w:hAnsi="標楷體" w:cs="Times New Roman"/>
                  <w:color w:val="000000"/>
                  <w:szCs w:val="28"/>
                  <w:rPrChange w:id="1616" w:author="user" w:date="2021-09-24T14:55:00Z">
                    <w:rPr>
                      <w:rFonts w:ascii="標楷體" w:eastAsia="標楷體" w:hAnsi="標楷體" w:cs="Times New Roman"/>
                      <w:color w:val="000000"/>
                      <w:sz w:val="28"/>
                      <w:szCs w:val="28"/>
                    </w:rPr>
                  </w:rPrChange>
                </w:rPr>
                <w:delText>顏色與形狀</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556A22AE" w14:textId="012EBE2E" w:rsidR="00815D35" w:rsidRPr="004863B0" w:rsidDel="00F453A3" w:rsidRDefault="00815D35">
            <w:pPr>
              <w:adjustRightInd w:val="0"/>
              <w:snapToGrid w:val="0"/>
              <w:spacing w:line="360" w:lineRule="auto"/>
              <w:rPr>
                <w:del w:id="1617" w:author="政豪 劉" w:date="2021-09-26T23:55:00Z"/>
                <w:rFonts w:ascii="標楷體" w:eastAsia="標楷體" w:hAnsi="標楷體"/>
                <w:szCs w:val="28"/>
                <w:rPrChange w:id="1618" w:author="user" w:date="2021-09-24T14:55:00Z">
                  <w:rPr>
                    <w:del w:id="1619" w:author="政豪 劉" w:date="2021-09-26T23:55:00Z"/>
                    <w:rFonts w:ascii="標楷體" w:eastAsia="標楷體" w:hAnsi="標楷體"/>
                    <w:sz w:val="28"/>
                    <w:szCs w:val="28"/>
                  </w:rPr>
                </w:rPrChange>
              </w:rPr>
              <w:pPrChange w:id="1620" w:author="user" w:date="2021-09-24T14:55:00Z">
                <w:pPr>
                  <w:spacing w:line="360" w:lineRule="auto"/>
                  <w:ind w:hanging="360"/>
                  <w:jc w:val="both"/>
                </w:pPr>
              </w:pPrChange>
            </w:pPr>
            <w:del w:id="1621" w:author="政豪 劉" w:date="2021-09-26T23:55:00Z">
              <w:r w:rsidRPr="004863B0" w:rsidDel="00F453A3">
                <w:rPr>
                  <w:rFonts w:ascii="標楷體" w:eastAsia="標楷體" w:hAnsi="標楷體" w:cs="Times New Roman"/>
                  <w:color w:val="000000"/>
                  <w:szCs w:val="28"/>
                  <w:rPrChange w:id="1622" w:author="user" w:date="2021-09-24T14:55:00Z">
                    <w:rPr>
                      <w:rFonts w:ascii="標楷體" w:eastAsia="標楷體" w:hAnsi="標楷體" w:cs="Times New Roman"/>
                      <w:color w:val="000000"/>
                      <w:sz w:val="28"/>
                      <w:szCs w:val="28"/>
                    </w:rPr>
                  </w:rPrChange>
                </w:rPr>
                <w:delText xml:space="preserve">1. </w:delText>
              </w:r>
              <w:r w:rsidR="009D6C90" w:rsidRPr="004863B0" w:rsidDel="00F453A3">
                <w:rPr>
                  <w:rFonts w:ascii="標楷體" w:eastAsia="標楷體" w:hAnsi="標楷體" w:cs="Times New Roman"/>
                  <w:color w:val="000000"/>
                  <w:szCs w:val="28"/>
                  <w:rPrChange w:id="1623" w:author="user" w:date="2021-09-24T14:55:00Z">
                    <w:rPr>
                      <w:rFonts w:ascii="標楷體" w:eastAsia="標楷體" w:hAnsi="標楷體" w:cs="Times New Roman"/>
                      <w:color w:val="000000"/>
                      <w:sz w:val="28"/>
                      <w:szCs w:val="28"/>
                    </w:rPr>
                  </w:rPrChange>
                </w:rPr>
                <w:delText>1.</w:delText>
              </w:r>
              <w:r w:rsidRPr="004863B0" w:rsidDel="00F453A3">
                <w:rPr>
                  <w:rFonts w:ascii="標楷體" w:eastAsia="標楷體" w:hAnsi="標楷體" w:cs="Times New Roman"/>
                  <w:color w:val="000000"/>
                  <w:szCs w:val="28"/>
                  <w:rPrChange w:id="1624" w:author="user" w:date="2021-09-24T14:55:00Z">
                    <w:rPr>
                      <w:rFonts w:ascii="標楷體" w:eastAsia="標楷體" w:hAnsi="標楷體" w:cs="Times New Roman"/>
                      <w:color w:val="000000"/>
                      <w:sz w:val="28"/>
                      <w:szCs w:val="28"/>
                    </w:rPr>
                  </w:rPrChange>
                </w:rPr>
                <w:delText>運用身體動作做出題</w:delText>
              </w:r>
            </w:del>
          </w:p>
          <w:p w14:paraId="63C155E2" w14:textId="08AAAC6C" w:rsidR="00815D35" w:rsidRPr="004863B0" w:rsidDel="00F453A3" w:rsidRDefault="00815D35">
            <w:pPr>
              <w:adjustRightInd w:val="0"/>
              <w:snapToGrid w:val="0"/>
              <w:spacing w:line="360" w:lineRule="auto"/>
              <w:rPr>
                <w:del w:id="1625" w:author="政豪 劉" w:date="2021-09-26T23:55:00Z"/>
                <w:rFonts w:ascii="標楷體" w:eastAsia="標楷體" w:hAnsi="標楷體"/>
                <w:szCs w:val="28"/>
                <w:rPrChange w:id="1626" w:author="user" w:date="2021-09-24T14:55:00Z">
                  <w:rPr>
                    <w:del w:id="1627" w:author="政豪 劉" w:date="2021-09-26T23:55:00Z"/>
                    <w:rFonts w:ascii="標楷體" w:eastAsia="標楷體" w:hAnsi="標楷體"/>
                    <w:sz w:val="28"/>
                    <w:szCs w:val="28"/>
                  </w:rPr>
                </w:rPrChange>
              </w:rPr>
              <w:pPrChange w:id="1628" w:author="user" w:date="2021-09-24T14:55:00Z">
                <w:pPr>
                  <w:spacing w:line="360" w:lineRule="auto"/>
                  <w:ind w:left="240" w:hanging="120"/>
                  <w:jc w:val="both"/>
                </w:pPr>
              </w:pPrChange>
            </w:pPr>
            <w:del w:id="1629" w:author="政豪 劉" w:date="2021-09-26T23:55:00Z">
              <w:r w:rsidRPr="004863B0" w:rsidDel="00F453A3">
                <w:rPr>
                  <w:rFonts w:ascii="標楷體" w:eastAsia="標楷體" w:hAnsi="標楷體" w:cs="Times New Roman"/>
                  <w:color w:val="000000"/>
                  <w:szCs w:val="28"/>
                  <w:rPrChange w:id="1630" w:author="user" w:date="2021-09-24T14:55:00Z">
                    <w:rPr>
                      <w:rFonts w:ascii="標楷體" w:eastAsia="標楷體" w:hAnsi="標楷體" w:cs="Times New Roman"/>
                      <w:color w:val="000000"/>
                      <w:sz w:val="28"/>
                      <w:szCs w:val="28"/>
                    </w:rPr>
                  </w:rPrChange>
                </w:rPr>
                <w:delText>目所對應的動作</w:delText>
              </w:r>
            </w:del>
          </w:p>
          <w:p w14:paraId="0B08B5CB" w14:textId="7E793533" w:rsidR="00815D35" w:rsidRPr="004863B0" w:rsidDel="00F453A3" w:rsidRDefault="00815D35">
            <w:pPr>
              <w:adjustRightInd w:val="0"/>
              <w:snapToGrid w:val="0"/>
              <w:spacing w:line="360" w:lineRule="auto"/>
              <w:rPr>
                <w:del w:id="1631" w:author="政豪 劉" w:date="2021-09-26T23:55:00Z"/>
                <w:rFonts w:ascii="標楷體" w:eastAsia="標楷體" w:hAnsi="標楷體"/>
                <w:szCs w:val="28"/>
                <w:rPrChange w:id="1632" w:author="user" w:date="2021-09-24T14:55:00Z">
                  <w:rPr>
                    <w:del w:id="1633" w:author="政豪 劉" w:date="2021-09-26T23:55:00Z"/>
                    <w:rFonts w:ascii="標楷體" w:eastAsia="標楷體" w:hAnsi="標楷體"/>
                    <w:sz w:val="28"/>
                    <w:szCs w:val="28"/>
                  </w:rPr>
                </w:rPrChange>
              </w:rPr>
              <w:pPrChange w:id="1634" w:author="user" w:date="2021-09-24T14:55:00Z">
                <w:pPr>
                  <w:spacing w:line="360" w:lineRule="auto"/>
                  <w:jc w:val="both"/>
                </w:pPr>
              </w:pPrChange>
            </w:pPr>
            <w:del w:id="1635" w:author="政豪 劉" w:date="2021-09-26T23:55:00Z">
              <w:r w:rsidRPr="004863B0" w:rsidDel="00F453A3">
                <w:rPr>
                  <w:rFonts w:ascii="標楷體" w:eastAsia="標楷體" w:hAnsi="標楷體" w:cs="Times New Roman"/>
                  <w:color w:val="000000"/>
                  <w:szCs w:val="28"/>
                  <w:rPrChange w:id="1636" w:author="user" w:date="2021-09-24T14:55:00Z">
                    <w:rPr>
                      <w:rFonts w:ascii="標楷體" w:eastAsia="標楷體" w:hAnsi="標楷體" w:cs="Times New Roman"/>
                      <w:color w:val="000000"/>
                      <w:sz w:val="28"/>
                      <w:szCs w:val="28"/>
                    </w:rPr>
                  </w:rPrChange>
                </w:rPr>
                <w:delText>2.訓練認知靈活性</w:delText>
              </w:r>
            </w:del>
          </w:p>
          <w:p w14:paraId="6832D56E" w14:textId="6D6B11D5" w:rsidR="00815D35" w:rsidRPr="004863B0" w:rsidDel="00F453A3" w:rsidRDefault="00815D35">
            <w:pPr>
              <w:adjustRightInd w:val="0"/>
              <w:snapToGrid w:val="0"/>
              <w:spacing w:line="360" w:lineRule="auto"/>
              <w:rPr>
                <w:del w:id="1637" w:author="政豪 劉" w:date="2021-09-26T23:55:00Z"/>
                <w:rFonts w:ascii="標楷體" w:eastAsia="標楷體" w:hAnsi="標楷體"/>
                <w:szCs w:val="28"/>
                <w:rPrChange w:id="1638" w:author="user" w:date="2021-09-24T14:55:00Z">
                  <w:rPr>
                    <w:del w:id="1639" w:author="政豪 劉" w:date="2021-09-26T23:55:00Z"/>
                    <w:rFonts w:ascii="標楷體" w:eastAsia="標楷體" w:hAnsi="標楷體"/>
                    <w:sz w:val="28"/>
                    <w:szCs w:val="28"/>
                  </w:rPr>
                </w:rPrChange>
              </w:rPr>
              <w:pPrChange w:id="1640" w:author="user" w:date="2021-09-24T14:55:00Z">
                <w:pPr>
                  <w:spacing w:line="360" w:lineRule="auto"/>
                  <w:jc w:val="both"/>
                </w:pPr>
              </w:pPrChange>
            </w:pPr>
            <w:del w:id="1641" w:author="政豪 劉" w:date="2021-09-26T23:55:00Z">
              <w:r w:rsidRPr="004863B0" w:rsidDel="00F453A3">
                <w:rPr>
                  <w:rFonts w:ascii="標楷體" w:eastAsia="標楷體" w:hAnsi="標楷體" w:cs="Times New Roman"/>
                  <w:color w:val="000000"/>
                  <w:szCs w:val="28"/>
                  <w:rPrChange w:id="1642" w:author="user" w:date="2021-09-24T14:55:00Z">
                    <w:rPr>
                      <w:rFonts w:ascii="標楷體" w:eastAsia="標楷體" w:hAnsi="標楷體" w:cs="Times New Roman"/>
                      <w:color w:val="000000"/>
                      <w:sz w:val="28"/>
                      <w:szCs w:val="28"/>
                    </w:rPr>
                  </w:rPrChange>
                </w:rPr>
                <w:delText>3.熟習顏色混形狀概念</w:delText>
              </w:r>
            </w:del>
          </w:p>
          <w:p w14:paraId="0132CF02" w14:textId="041DD463" w:rsidR="00815D35" w:rsidRPr="004863B0" w:rsidDel="00F453A3" w:rsidRDefault="00815D35">
            <w:pPr>
              <w:adjustRightInd w:val="0"/>
              <w:snapToGrid w:val="0"/>
              <w:spacing w:line="360" w:lineRule="auto"/>
              <w:rPr>
                <w:del w:id="1643" w:author="政豪 劉" w:date="2021-09-26T23:55:00Z"/>
                <w:rFonts w:ascii="標楷體" w:eastAsia="標楷體" w:hAnsi="標楷體"/>
                <w:szCs w:val="28"/>
                <w:rPrChange w:id="1644" w:author="user" w:date="2021-09-24T14:55:00Z">
                  <w:rPr>
                    <w:del w:id="1645" w:author="政豪 劉" w:date="2021-09-26T23:55:00Z"/>
                    <w:rFonts w:ascii="標楷體" w:eastAsia="標楷體" w:hAnsi="標楷體"/>
                    <w:sz w:val="28"/>
                    <w:szCs w:val="28"/>
                  </w:rPr>
                </w:rPrChange>
              </w:rPr>
              <w:pPrChange w:id="1646" w:author="user" w:date="2021-09-24T14:55:00Z">
                <w:pPr>
                  <w:spacing w:line="360" w:lineRule="auto"/>
                  <w:jc w:val="both"/>
                </w:pPr>
              </w:pPrChange>
            </w:pPr>
            <w:del w:id="1647" w:author="政豪 劉" w:date="2021-09-26T23:55:00Z">
              <w:r w:rsidRPr="004863B0" w:rsidDel="00F453A3">
                <w:rPr>
                  <w:rFonts w:ascii="標楷體" w:eastAsia="標楷體" w:hAnsi="標楷體" w:cs="Times New Roman"/>
                  <w:color w:val="000000"/>
                  <w:szCs w:val="28"/>
                  <w:rPrChange w:id="1648" w:author="user" w:date="2021-09-24T14:55:00Z">
                    <w:rPr>
                      <w:rFonts w:ascii="標楷體" w:eastAsia="標楷體" w:hAnsi="標楷體" w:cs="Times New Roman"/>
                      <w:color w:val="000000"/>
                      <w:sz w:val="28"/>
                      <w:szCs w:val="28"/>
                    </w:rPr>
                  </w:rPrChange>
                </w:rPr>
                <w:delText>4.完成遊戲目標</w:delText>
              </w:r>
            </w:del>
          </w:p>
        </w:tc>
      </w:tr>
    </w:tbl>
    <w:p w14:paraId="7F16D5B9" w14:textId="756A107B" w:rsidR="00DC2F2A" w:rsidRPr="00A47D85" w:rsidDel="00F453A3" w:rsidRDefault="00DC2F2A" w:rsidP="00F453A3">
      <w:pPr>
        <w:adjustRightInd w:val="0"/>
        <w:snapToGrid w:val="0"/>
        <w:spacing w:line="360" w:lineRule="auto"/>
        <w:rPr>
          <w:del w:id="1649" w:author="政豪 劉" w:date="2021-09-26T23:55:00Z"/>
          <w:rFonts w:ascii="Times New Roman" w:eastAsia="標楷體" w:hAnsi="Times New Roman"/>
          <w:color w:val="000000" w:themeColor="text1"/>
          <w:sz w:val="28"/>
          <w:szCs w:val="28"/>
        </w:rPr>
      </w:pPr>
    </w:p>
    <w:p w14:paraId="1086C2C2" w14:textId="01073AD8" w:rsidR="00DC2F2A" w:rsidRPr="00A47D85" w:rsidDel="00F453A3" w:rsidRDefault="00DC2F2A" w:rsidP="00F453A3">
      <w:pPr>
        <w:adjustRightInd w:val="0"/>
        <w:snapToGrid w:val="0"/>
        <w:spacing w:line="360" w:lineRule="auto"/>
        <w:rPr>
          <w:del w:id="1650" w:author="政豪 劉" w:date="2021-09-26T23:55:00Z"/>
          <w:rFonts w:ascii="Times New Roman" w:eastAsia="標楷體" w:hAnsi="Times New Roman"/>
          <w:color w:val="000000" w:themeColor="text1"/>
          <w:sz w:val="28"/>
          <w:szCs w:val="28"/>
        </w:rPr>
      </w:pPr>
    </w:p>
    <w:p w14:paraId="631154E3" w14:textId="0D692333" w:rsidR="00DC2F2A" w:rsidRPr="00A47D85" w:rsidDel="00F453A3" w:rsidRDefault="00DC2F2A" w:rsidP="00F453A3">
      <w:pPr>
        <w:adjustRightInd w:val="0"/>
        <w:snapToGrid w:val="0"/>
        <w:spacing w:line="360" w:lineRule="auto"/>
        <w:rPr>
          <w:del w:id="1651" w:author="政豪 劉" w:date="2021-09-26T23:55:00Z"/>
          <w:rFonts w:ascii="Times New Roman" w:eastAsia="標楷體" w:hAnsi="Times New Roman"/>
          <w:color w:val="000000" w:themeColor="text1"/>
          <w:sz w:val="28"/>
          <w:szCs w:val="28"/>
        </w:rPr>
      </w:pPr>
    </w:p>
    <w:p w14:paraId="00EDB1A4" w14:textId="44D5FE2B" w:rsidR="00815D35" w:rsidRPr="00A47D85" w:rsidDel="00F453A3" w:rsidRDefault="00815D35" w:rsidP="00F453A3">
      <w:pPr>
        <w:adjustRightInd w:val="0"/>
        <w:snapToGrid w:val="0"/>
        <w:spacing w:line="360" w:lineRule="auto"/>
        <w:rPr>
          <w:del w:id="1652" w:author="政豪 劉" w:date="2021-09-26T23:55:00Z"/>
          <w:sz w:val="28"/>
          <w:szCs w:val="28"/>
        </w:rPr>
      </w:pPr>
      <w:del w:id="1653" w:author="政豪 劉" w:date="2021-09-26T23:55:00Z">
        <w:r w:rsidRPr="00A47D85" w:rsidDel="00F453A3">
          <w:rPr>
            <w:rFonts w:ascii="標楷體" w:eastAsia="標楷體" w:hAnsi="標楷體" w:hint="eastAsia"/>
            <w:color w:val="000000"/>
            <w:sz w:val="28"/>
            <w:szCs w:val="28"/>
          </w:rPr>
          <w:delText>表</w:delText>
        </w:r>
        <w:r w:rsidRPr="00A47D85" w:rsidDel="00F453A3">
          <w:rPr>
            <w:rFonts w:ascii="Times New Roman" w:hAnsi="Times New Roman" w:cs="Times New Roman"/>
            <w:color w:val="000000"/>
            <w:sz w:val="28"/>
            <w:szCs w:val="28"/>
          </w:rPr>
          <w:delText>3-</w:delText>
        </w:r>
        <w:r w:rsidR="009D6C90" w:rsidRPr="00A47D85" w:rsidDel="00F453A3">
          <w:rPr>
            <w:rFonts w:ascii="Times New Roman" w:hAnsi="Times New Roman" w:cs="Times New Roman" w:hint="eastAsia"/>
            <w:color w:val="000000"/>
            <w:sz w:val="28"/>
            <w:szCs w:val="28"/>
          </w:rPr>
          <w:delText>6</w:delText>
        </w:r>
        <w:r w:rsidRPr="00A47D85" w:rsidDel="00F453A3">
          <w:rPr>
            <w:rFonts w:ascii="Times New Roman" w:hAnsi="Times New Roman" w:cs="Times New Roman"/>
            <w:color w:val="000000"/>
            <w:sz w:val="28"/>
            <w:szCs w:val="28"/>
          </w:rPr>
          <w:delText>活動七、活動八與活動九遊戲教學活動說明</w:delText>
        </w:r>
      </w:del>
    </w:p>
    <w:tbl>
      <w:tblPr>
        <w:tblW w:w="0" w:type="auto"/>
        <w:tblCellMar>
          <w:top w:w="15" w:type="dxa"/>
          <w:left w:w="15" w:type="dxa"/>
          <w:bottom w:w="15" w:type="dxa"/>
          <w:right w:w="15" w:type="dxa"/>
        </w:tblCellMar>
        <w:tblLook w:val="04A0" w:firstRow="1" w:lastRow="0" w:firstColumn="1" w:lastColumn="0" w:noHBand="0" w:noVBand="1"/>
      </w:tblPr>
      <w:tblGrid>
        <w:gridCol w:w="1190"/>
        <w:gridCol w:w="1190"/>
        <w:gridCol w:w="1430"/>
        <w:gridCol w:w="1430"/>
        <w:gridCol w:w="2990"/>
      </w:tblGrid>
      <w:tr w:rsidR="00815D35" w:rsidRPr="004863B0" w:rsidDel="00F453A3" w14:paraId="212136D4" w14:textId="0A7F3642" w:rsidTr="00815D35">
        <w:trPr>
          <w:del w:id="1654" w:author="政豪 劉" w:date="2021-09-26T23:55:00Z"/>
        </w:trPr>
        <w:tc>
          <w:tcPr>
            <w:tcW w:w="0" w:type="auto"/>
            <w:tcBorders>
              <w:top w:val="single" w:sz="12" w:space="0" w:color="000000"/>
              <w:bottom w:val="single" w:sz="12" w:space="0" w:color="000000"/>
            </w:tcBorders>
            <w:tcMar>
              <w:top w:w="0" w:type="dxa"/>
              <w:left w:w="115" w:type="dxa"/>
              <w:bottom w:w="0" w:type="dxa"/>
              <w:right w:w="115" w:type="dxa"/>
            </w:tcMar>
            <w:hideMark/>
          </w:tcPr>
          <w:p w14:paraId="39C49DCC" w14:textId="59B60310" w:rsidR="00815D35" w:rsidRPr="004863B0" w:rsidDel="00F453A3" w:rsidRDefault="00815D35">
            <w:pPr>
              <w:adjustRightInd w:val="0"/>
              <w:snapToGrid w:val="0"/>
              <w:spacing w:line="360" w:lineRule="auto"/>
              <w:rPr>
                <w:del w:id="1655" w:author="政豪 劉" w:date="2021-09-26T23:55:00Z"/>
                <w:rFonts w:ascii="標楷體" w:eastAsia="標楷體" w:hAnsi="標楷體"/>
                <w:szCs w:val="28"/>
                <w:rPrChange w:id="1656" w:author="user" w:date="2021-09-24T14:55:00Z">
                  <w:rPr>
                    <w:del w:id="1657" w:author="政豪 劉" w:date="2021-09-26T23:55:00Z"/>
                    <w:rFonts w:ascii="標楷體" w:eastAsia="標楷體" w:hAnsi="標楷體"/>
                    <w:sz w:val="28"/>
                    <w:szCs w:val="28"/>
                  </w:rPr>
                </w:rPrChange>
              </w:rPr>
              <w:pPrChange w:id="1658" w:author="user" w:date="2021-09-24T14:55:00Z">
                <w:pPr>
                  <w:spacing w:line="360" w:lineRule="auto"/>
                  <w:jc w:val="center"/>
                </w:pPr>
              </w:pPrChange>
            </w:pPr>
            <w:del w:id="1659" w:author="政豪 劉" w:date="2021-09-26T23:55:00Z">
              <w:r w:rsidRPr="004863B0" w:rsidDel="00F453A3">
                <w:rPr>
                  <w:rFonts w:ascii="標楷體" w:eastAsia="標楷體" w:hAnsi="標楷體" w:cs="Times New Roman"/>
                  <w:color w:val="000000"/>
                  <w:szCs w:val="28"/>
                  <w:rPrChange w:id="1660" w:author="user" w:date="2021-09-24T14:55:00Z">
                    <w:rPr>
                      <w:rFonts w:ascii="標楷體" w:eastAsia="標楷體" w:hAnsi="標楷體" w:cs="Times New Roman"/>
                      <w:color w:val="000000"/>
                      <w:sz w:val="28"/>
                      <w:szCs w:val="28"/>
                    </w:rPr>
                  </w:rPrChange>
                </w:rPr>
                <w:delText>教學活動</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46E65DF2" w14:textId="41CFA354" w:rsidR="00815D35" w:rsidRPr="004863B0" w:rsidDel="00F453A3" w:rsidRDefault="00815D35">
            <w:pPr>
              <w:adjustRightInd w:val="0"/>
              <w:snapToGrid w:val="0"/>
              <w:spacing w:line="360" w:lineRule="auto"/>
              <w:rPr>
                <w:del w:id="1661" w:author="政豪 劉" w:date="2021-09-26T23:55:00Z"/>
                <w:rFonts w:ascii="標楷體" w:eastAsia="標楷體" w:hAnsi="標楷體"/>
                <w:szCs w:val="28"/>
                <w:rPrChange w:id="1662" w:author="user" w:date="2021-09-24T14:55:00Z">
                  <w:rPr>
                    <w:del w:id="1663" w:author="政豪 劉" w:date="2021-09-26T23:55:00Z"/>
                    <w:rFonts w:ascii="標楷體" w:eastAsia="標楷體" w:hAnsi="標楷體"/>
                    <w:sz w:val="28"/>
                    <w:szCs w:val="28"/>
                  </w:rPr>
                </w:rPrChange>
              </w:rPr>
              <w:pPrChange w:id="1664" w:author="user" w:date="2021-09-24T14:55:00Z">
                <w:pPr>
                  <w:spacing w:line="360" w:lineRule="auto"/>
                  <w:jc w:val="center"/>
                </w:pPr>
              </w:pPrChange>
            </w:pPr>
            <w:del w:id="1665" w:author="政豪 劉" w:date="2021-09-26T23:55:00Z">
              <w:r w:rsidRPr="004863B0" w:rsidDel="00F453A3">
                <w:rPr>
                  <w:rFonts w:ascii="標楷體" w:eastAsia="標楷體" w:hAnsi="標楷體" w:cs="Times New Roman"/>
                  <w:color w:val="000000"/>
                  <w:szCs w:val="28"/>
                  <w:rPrChange w:id="1666" w:author="user" w:date="2021-09-24T14:55:00Z">
                    <w:rPr>
                      <w:rFonts w:ascii="標楷體" w:eastAsia="標楷體" w:hAnsi="標楷體" w:cs="Times New Roman"/>
                      <w:color w:val="000000"/>
                      <w:sz w:val="28"/>
                      <w:szCs w:val="28"/>
                    </w:rPr>
                  </w:rPrChange>
                </w:rPr>
                <w:delText>動作技能</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0EAEF31F" w14:textId="4F7872AB" w:rsidR="00815D35" w:rsidRPr="004863B0" w:rsidDel="00F453A3" w:rsidRDefault="00815D35">
            <w:pPr>
              <w:adjustRightInd w:val="0"/>
              <w:snapToGrid w:val="0"/>
              <w:spacing w:line="360" w:lineRule="auto"/>
              <w:rPr>
                <w:del w:id="1667" w:author="政豪 劉" w:date="2021-09-26T23:55:00Z"/>
                <w:rFonts w:ascii="標楷體" w:eastAsia="標楷體" w:hAnsi="標楷體"/>
                <w:szCs w:val="28"/>
                <w:rPrChange w:id="1668" w:author="user" w:date="2021-09-24T14:55:00Z">
                  <w:rPr>
                    <w:del w:id="1669" w:author="政豪 劉" w:date="2021-09-26T23:55:00Z"/>
                    <w:rFonts w:ascii="標楷體" w:eastAsia="標楷體" w:hAnsi="標楷體"/>
                    <w:sz w:val="28"/>
                    <w:szCs w:val="28"/>
                  </w:rPr>
                </w:rPrChange>
              </w:rPr>
              <w:pPrChange w:id="1670" w:author="user" w:date="2021-09-24T14:55:00Z">
                <w:pPr>
                  <w:spacing w:line="360" w:lineRule="auto"/>
                  <w:jc w:val="center"/>
                </w:pPr>
              </w:pPrChange>
            </w:pPr>
            <w:del w:id="1671" w:author="政豪 劉" w:date="2021-09-26T23:55:00Z">
              <w:r w:rsidRPr="004863B0" w:rsidDel="00F453A3">
                <w:rPr>
                  <w:rFonts w:ascii="標楷體" w:eastAsia="標楷體" w:hAnsi="標楷體" w:cs="Times New Roman"/>
                  <w:color w:val="000000"/>
                  <w:szCs w:val="28"/>
                  <w:rPrChange w:id="1672" w:author="user" w:date="2021-09-24T14:55:00Z">
                    <w:rPr>
                      <w:rFonts w:ascii="標楷體" w:eastAsia="標楷體" w:hAnsi="標楷體" w:cs="Times New Roman"/>
                      <w:color w:val="000000"/>
                      <w:sz w:val="28"/>
                      <w:szCs w:val="28"/>
                    </w:rPr>
                  </w:rPrChange>
                </w:rPr>
                <w:delText>執行功能</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68B19672" w14:textId="0D908543" w:rsidR="00815D35" w:rsidRPr="004863B0" w:rsidDel="00F453A3" w:rsidRDefault="00541191">
            <w:pPr>
              <w:adjustRightInd w:val="0"/>
              <w:snapToGrid w:val="0"/>
              <w:spacing w:line="360" w:lineRule="auto"/>
              <w:rPr>
                <w:del w:id="1673" w:author="政豪 劉" w:date="2021-09-26T23:55:00Z"/>
                <w:rFonts w:ascii="標楷體" w:eastAsia="標楷體" w:hAnsi="標楷體"/>
                <w:szCs w:val="28"/>
                <w:rPrChange w:id="1674" w:author="user" w:date="2021-09-24T14:55:00Z">
                  <w:rPr>
                    <w:del w:id="1675" w:author="政豪 劉" w:date="2021-09-26T23:55:00Z"/>
                    <w:rFonts w:ascii="標楷體" w:eastAsia="標楷體" w:hAnsi="標楷體"/>
                    <w:sz w:val="28"/>
                    <w:szCs w:val="28"/>
                  </w:rPr>
                </w:rPrChange>
              </w:rPr>
              <w:pPrChange w:id="1676" w:author="user" w:date="2021-09-24T14:55:00Z">
                <w:pPr>
                  <w:spacing w:line="360" w:lineRule="auto"/>
                  <w:jc w:val="center"/>
                </w:pPr>
              </w:pPrChange>
            </w:pPr>
            <w:del w:id="1677" w:author="政豪 劉" w:date="2021-09-26T23:55:00Z">
              <w:r w:rsidRPr="004863B0" w:rsidDel="00F453A3">
                <w:rPr>
                  <w:rFonts w:ascii="標楷體" w:eastAsia="標楷體" w:hAnsi="標楷體" w:cs="Times New Roman" w:hint="eastAsia"/>
                  <w:color w:val="000000"/>
                  <w:szCs w:val="28"/>
                  <w:rPrChange w:id="1678" w:author="user" w:date="2021-09-24T14:55:00Z">
                    <w:rPr>
                      <w:rFonts w:ascii="標楷體" w:eastAsia="標楷體" w:hAnsi="標楷體" w:cs="Times New Roman" w:hint="eastAsia"/>
                      <w:color w:val="000000"/>
                      <w:sz w:val="28"/>
                      <w:szCs w:val="28"/>
                    </w:rPr>
                  </w:rPrChange>
                </w:rPr>
                <w:delText>美感</w:delText>
              </w:r>
              <w:r w:rsidR="00815D35" w:rsidRPr="004863B0" w:rsidDel="00F453A3">
                <w:rPr>
                  <w:rFonts w:ascii="標楷體" w:eastAsia="標楷體" w:hAnsi="標楷體" w:cs="Times New Roman"/>
                  <w:color w:val="000000"/>
                  <w:szCs w:val="28"/>
                  <w:rPrChange w:id="1679" w:author="user" w:date="2021-09-24T14:55:00Z">
                    <w:rPr>
                      <w:rFonts w:ascii="標楷體" w:eastAsia="標楷體" w:hAnsi="標楷體" w:cs="Times New Roman"/>
                      <w:color w:val="000000"/>
                      <w:sz w:val="28"/>
                      <w:szCs w:val="28"/>
                    </w:rPr>
                  </w:rPrChange>
                </w:rPr>
                <w:delText>學習</w:delText>
              </w:r>
            </w:del>
          </w:p>
        </w:tc>
        <w:tc>
          <w:tcPr>
            <w:tcW w:w="0" w:type="auto"/>
            <w:tcBorders>
              <w:top w:val="single" w:sz="12" w:space="0" w:color="000000"/>
              <w:bottom w:val="single" w:sz="12" w:space="0" w:color="000000"/>
            </w:tcBorders>
            <w:tcMar>
              <w:top w:w="0" w:type="dxa"/>
              <w:left w:w="115" w:type="dxa"/>
              <w:bottom w:w="0" w:type="dxa"/>
              <w:right w:w="115" w:type="dxa"/>
            </w:tcMar>
            <w:hideMark/>
          </w:tcPr>
          <w:p w14:paraId="7FE5775D" w14:textId="68651FBB" w:rsidR="00815D35" w:rsidRPr="004863B0" w:rsidDel="00F453A3" w:rsidRDefault="00815D35">
            <w:pPr>
              <w:adjustRightInd w:val="0"/>
              <w:snapToGrid w:val="0"/>
              <w:spacing w:line="360" w:lineRule="auto"/>
              <w:rPr>
                <w:del w:id="1680" w:author="政豪 劉" w:date="2021-09-26T23:55:00Z"/>
                <w:rFonts w:ascii="標楷體" w:eastAsia="標楷體" w:hAnsi="標楷體"/>
                <w:szCs w:val="28"/>
                <w:rPrChange w:id="1681" w:author="user" w:date="2021-09-24T14:55:00Z">
                  <w:rPr>
                    <w:del w:id="1682" w:author="政豪 劉" w:date="2021-09-26T23:55:00Z"/>
                    <w:rFonts w:ascii="標楷體" w:eastAsia="標楷體" w:hAnsi="標楷體"/>
                    <w:sz w:val="28"/>
                    <w:szCs w:val="28"/>
                  </w:rPr>
                </w:rPrChange>
              </w:rPr>
              <w:pPrChange w:id="1683" w:author="user" w:date="2021-09-24T14:55:00Z">
                <w:pPr>
                  <w:spacing w:line="360" w:lineRule="auto"/>
                  <w:jc w:val="center"/>
                </w:pPr>
              </w:pPrChange>
            </w:pPr>
            <w:del w:id="1684" w:author="政豪 劉" w:date="2021-09-26T23:55:00Z">
              <w:r w:rsidRPr="004863B0" w:rsidDel="00F453A3">
                <w:rPr>
                  <w:rFonts w:ascii="標楷體" w:eastAsia="標楷體" w:hAnsi="標楷體" w:cs="Times New Roman"/>
                  <w:color w:val="000000"/>
                  <w:szCs w:val="28"/>
                  <w:rPrChange w:id="1685" w:author="user" w:date="2021-09-24T14:55:00Z">
                    <w:rPr>
                      <w:rFonts w:ascii="標楷體" w:eastAsia="標楷體" w:hAnsi="標楷體" w:cs="Times New Roman"/>
                      <w:color w:val="000000"/>
                      <w:sz w:val="28"/>
                      <w:szCs w:val="28"/>
                    </w:rPr>
                  </w:rPrChange>
                </w:rPr>
                <w:delText>學習目標</w:delText>
              </w:r>
            </w:del>
          </w:p>
        </w:tc>
      </w:tr>
      <w:tr w:rsidR="00815D35" w:rsidRPr="004863B0" w:rsidDel="00F453A3" w14:paraId="587595E0" w14:textId="64D383F3" w:rsidTr="00815D35">
        <w:trPr>
          <w:trHeight w:val="1440"/>
          <w:del w:id="1686" w:author="政豪 劉" w:date="2021-09-26T23:55:00Z"/>
        </w:trPr>
        <w:tc>
          <w:tcPr>
            <w:tcW w:w="0" w:type="auto"/>
            <w:tcBorders>
              <w:top w:val="single" w:sz="12" w:space="0" w:color="000000"/>
              <w:bottom w:val="single" w:sz="4" w:space="0" w:color="7F7F7F"/>
            </w:tcBorders>
            <w:tcMar>
              <w:top w:w="0" w:type="dxa"/>
              <w:left w:w="115" w:type="dxa"/>
              <w:bottom w:w="0" w:type="dxa"/>
              <w:right w:w="115" w:type="dxa"/>
            </w:tcMar>
            <w:hideMark/>
          </w:tcPr>
          <w:p w14:paraId="1241293A" w14:textId="3F9093E8" w:rsidR="00815D35" w:rsidRPr="004863B0" w:rsidDel="00F453A3" w:rsidRDefault="00815D35">
            <w:pPr>
              <w:adjustRightInd w:val="0"/>
              <w:snapToGrid w:val="0"/>
              <w:spacing w:line="360" w:lineRule="auto"/>
              <w:rPr>
                <w:del w:id="1687" w:author="政豪 劉" w:date="2021-09-26T23:55:00Z"/>
                <w:rFonts w:ascii="標楷體" w:eastAsia="標楷體" w:hAnsi="標楷體"/>
                <w:szCs w:val="28"/>
                <w:rPrChange w:id="1688" w:author="user" w:date="2021-09-24T14:55:00Z">
                  <w:rPr>
                    <w:del w:id="1689" w:author="政豪 劉" w:date="2021-09-26T23:55:00Z"/>
                    <w:rFonts w:ascii="標楷體" w:eastAsia="標楷體" w:hAnsi="標楷體"/>
                    <w:sz w:val="28"/>
                    <w:szCs w:val="28"/>
                  </w:rPr>
                </w:rPrChange>
              </w:rPr>
              <w:pPrChange w:id="1690" w:author="user" w:date="2021-09-24T14:55:00Z">
                <w:pPr>
                  <w:spacing w:line="360" w:lineRule="auto"/>
                  <w:jc w:val="both"/>
                </w:pPr>
              </w:pPrChange>
            </w:pPr>
            <w:del w:id="1691" w:author="政豪 劉" w:date="2021-09-26T23:55:00Z">
              <w:r w:rsidRPr="004863B0" w:rsidDel="00F453A3">
                <w:rPr>
                  <w:rFonts w:ascii="標楷體" w:eastAsia="標楷體" w:hAnsi="標楷體" w:cs="Times New Roman"/>
                  <w:b/>
                  <w:bCs/>
                  <w:color w:val="000000"/>
                  <w:szCs w:val="28"/>
                  <w:rPrChange w:id="1692" w:author="user" w:date="2021-09-24T14:55:00Z">
                    <w:rPr>
                      <w:rFonts w:ascii="標楷體" w:eastAsia="標楷體" w:hAnsi="標楷體" w:cs="Times New Roman"/>
                      <w:b/>
                      <w:bCs/>
                      <w:color w:val="000000"/>
                      <w:sz w:val="28"/>
                      <w:szCs w:val="28"/>
                    </w:rPr>
                  </w:rPrChange>
                </w:rPr>
                <w:delText>活動七</w:delText>
              </w:r>
            </w:del>
          </w:p>
        </w:tc>
        <w:tc>
          <w:tcPr>
            <w:tcW w:w="0" w:type="auto"/>
            <w:tcBorders>
              <w:top w:val="single" w:sz="12" w:space="0" w:color="000000"/>
              <w:bottom w:val="single" w:sz="4" w:space="0" w:color="7F7F7F"/>
            </w:tcBorders>
            <w:tcMar>
              <w:top w:w="0" w:type="dxa"/>
              <w:left w:w="115" w:type="dxa"/>
              <w:bottom w:w="0" w:type="dxa"/>
              <w:right w:w="115" w:type="dxa"/>
            </w:tcMar>
            <w:hideMark/>
          </w:tcPr>
          <w:p w14:paraId="68D7511D" w14:textId="60381849" w:rsidR="00815D35" w:rsidRPr="004863B0" w:rsidDel="00F453A3" w:rsidRDefault="00815D35">
            <w:pPr>
              <w:adjustRightInd w:val="0"/>
              <w:snapToGrid w:val="0"/>
              <w:spacing w:line="360" w:lineRule="auto"/>
              <w:rPr>
                <w:del w:id="1693" w:author="政豪 劉" w:date="2021-09-26T23:55:00Z"/>
                <w:rFonts w:ascii="標楷體" w:eastAsia="標楷體" w:hAnsi="標楷體"/>
                <w:szCs w:val="28"/>
                <w:rPrChange w:id="1694" w:author="user" w:date="2021-09-24T14:55:00Z">
                  <w:rPr>
                    <w:del w:id="1695" w:author="政豪 劉" w:date="2021-09-26T23:55:00Z"/>
                    <w:rFonts w:ascii="標楷體" w:eastAsia="標楷體" w:hAnsi="標楷體"/>
                    <w:sz w:val="28"/>
                    <w:szCs w:val="28"/>
                  </w:rPr>
                </w:rPrChange>
              </w:rPr>
              <w:pPrChange w:id="1696" w:author="user" w:date="2021-09-24T14:55:00Z">
                <w:pPr>
                  <w:spacing w:line="360" w:lineRule="auto"/>
                  <w:jc w:val="both"/>
                </w:pPr>
              </w:pPrChange>
            </w:pPr>
            <w:del w:id="1697" w:author="政豪 劉" w:date="2021-09-26T23:55:00Z">
              <w:r w:rsidRPr="004863B0" w:rsidDel="00F453A3">
                <w:rPr>
                  <w:rFonts w:ascii="標楷體" w:eastAsia="標楷體" w:hAnsi="標楷體" w:cs="Times New Roman"/>
                  <w:color w:val="000000"/>
                  <w:szCs w:val="28"/>
                  <w:rPrChange w:id="1698" w:author="user" w:date="2021-09-24T14:55:00Z">
                    <w:rPr>
                      <w:rFonts w:ascii="標楷體" w:eastAsia="標楷體" w:hAnsi="標楷體" w:cs="Times New Roman"/>
                      <w:color w:val="000000"/>
                      <w:sz w:val="28"/>
                      <w:szCs w:val="28"/>
                    </w:rPr>
                  </w:rPrChange>
                </w:rPr>
                <w:delText>操作性：</w:delText>
              </w:r>
            </w:del>
          </w:p>
          <w:p w14:paraId="274FA479" w14:textId="586F75BD" w:rsidR="00815D35" w:rsidRPr="004863B0" w:rsidDel="00F453A3" w:rsidRDefault="00815D35">
            <w:pPr>
              <w:adjustRightInd w:val="0"/>
              <w:snapToGrid w:val="0"/>
              <w:spacing w:line="360" w:lineRule="auto"/>
              <w:rPr>
                <w:del w:id="1699" w:author="政豪 劉" w:date="2021-09-26T23:55:00Z"/>
                <w:rFonts w:ascii="標楷體" w:eastAsia="標楷體" w:hAnsi="標楷體"/>
                <w:szCs w:val="28"/>
                <w:rPrChange w:id="1700" w:author="user" w:date="2021-09-24T14:55:00Z">
                  <w:rPr>
                    <w:del w:id="1701" w:author="政豪 劉" w:date="2021-09-26T23:55:00Z"/>
                    <w:rFonts w:ascii="標楷體" w:eastAsia="標楷體" w:hAnsi="標楷體"/>
                    <w:sz w:val="28"/>
                    <w:szCs w:val="28"/>
                  </w:rPr>
                </w:rPrChange>
              </w:rPr>
              <w:pPrChange w:id="1702" w:author="user" w:date="2021-09-24T14:55:00Z">
                <w:pPr>
                  <w:spacing w:line="360" w:lineRule="auto"/>
                  <w:jc w:val="both"/>
                </w:pPr>
              </w:pPrChange>
            </w:pPr>
            <w:del w:id="1703" w:author="政豪 劉" w:date="2021-09-26T23:55:00Z">
              <w:r w:rsidRPr="004863B0" w:rsidDel="00F453A3">
                <w:rPr>
                  <w:rFonts w:ascii="標楷體" w:eastAsia="標楷體" w:hAnsi="標楷體" w:cs="Times New Roman"/>
                  <w:color w:val="000000"/>
                  <w:szCs w:val="28"/>
                  <w:rPrChange w:id="1704" w:author="user" w:date="2021-09-24T14:55:00Z">
                    <w:rPr>
                      <w:rFonts w:ascii="標楷體" w:eastAsia="標楷體" w:hAnsi="標楷體" w:cs="Times New Roman"/>
                      <w:color w:val="000000"/>
                      <w:sz w:val="28"/>
                      <w:szCs w:val="28"/>
                    </w:rPr>
                  </w:rPrChange>
                </w:rPr>
                <w:delText>打擊</w:delText>
              </w:r>
            </w:del>
          </w:p>
          <w:p w14:paraId="35656EC1" w14:textId="1C861663" w:rsidR="00815D35" w:rsidRPr="004863B0" w:rsidDel="00F453A3" w:rsidRDefault="00815D35">
            <w:pPr>
              <w:adjustRightInd w:val="0"/>
              <w:snapToGrid w:val="0"/>
              <w:spacing w:line="360" w:lineRule="auto"/>
              <w:rPr>
                <w:del w:id="1705" w:author="政豪 劉" w:date="2021-09-26T23:55:00Z"/>
                <w:rFonts w:ascii="標楷體" w:eastAsia="標楷體" w:hAnsi="標楷體"/>
                <w:szCs w:val="28"/>
                <w:rPrChange w:id="1706" w:author="user" w:date="2021-09-24T14:55:00Z">
                  <w:rPr>
                    <w:del w:id="1707" w:author="政豪 劉" w:date="2021-09-26T23:55:00Z"/>
                    <w:rFonts w:ascii="標楷體" w:eastAsia="標楷體" w:hAnsi="標楷體"/>
                    <w:sz w:val="28"/>
                    <w:szCs w:val="28"/>
                  </w:rPr>
                </w:rPrChange>
              </w:rPr>
              <w:pPrChange w:id="1708" w:author="user" w:date="2021-09-24T14:55:00Z">
                <w:pPr>
                  <w:spacing w:line="360" w:lineRule="auto"/>
                  <w:jc w:val="both"/>
                </w:pPr>
              </w:pPrChange>
            </w:pPr>
            <w:del w:id="1709" w:author="政豪 劉" w:date="2021-09-26T23:55:00Z">
              <w:r w:rsidRPr="004863B0" w:rsidDel="00F453A3">
                <w:rPr>
                  <w:rFonts w:ascii="標楷體" w:eastAsia="標楷體" w:hAnsi="標楷體" w:cs="Times New Roman"/>
                  <w:color w:val="000000"/>
                  <w:szCs w:val="28"/>
                  <w:rPrChange w:id="1710" w:author="user" w:date="2021-09-24T14:55:00Z">
                    <w:rPr>
                      <w:rFonts w:ascii="標楷體" w:eastAsia="標楷體" w:hAnsi="標楷體" w:cs="Times New Roman"/>
                      <w:color w:val="000000"/>
                      <w:sz w:val="28"/>
                      <w:szCs w:val="28"/>
                    </w:rPr>
                  </w:rPrChange>
                </w:rPr>
                <w:delText>移動性：</w:delText>
              </w:r>
            </w:del>
          </w:p>
          <w:p w14:paraId="0F56AFD1" w14:textId="5880E5A5" w:rsidR="00815D35" w:rsidRPr="004863B0" w:rsidDel="00F453A3" w:rsidRDefault="00815D35">
            <w:pPr>
              <w:adjustRightInd w:val="0"/>
              <w:snapToGrid w:val="0"/>
              <w:spacing w:line="360" w:lineRule="auto"/>
              <w:rPr>
                <w:del w:id="1711" w:author="政豪 劉" w:date="2021-09-26T23:55:00Z"/>
                <w:rFonts w:ascii="標楷體" w:eastAsia="標楷體" w:hAnsi="標楷體"/>
                <w:szCs w:val="28"/>
                <w:rPrChange w:id="1712" w:author="user" w:date="2021-09-24T14:55:00Z">
                  <w:rPr>
                    <w:del w:id="1713" w:author="政豪 劉" w:date="2021-09-26T23:55:00Z"/>
                    <w:rFonts w:ascii="標楷體" w:eastAsia="標楷體" w:hAnsi="標楷體"/>
                    <w:sz w:val="28"/>
                    <w:szCs w:val="28"/>
                  </w:rPr>
                </w:rPrChange>
              </w:rPr>
              <w:pPrChange w:id="1714" w:author="user" w:date="2021-09-24T14:55:00Z">
                <w:pPr>
                  <w:spacing w:line="360" w:lineRule="auto"/>
                  <w:jc w:val="both"/>
                </w:pPr>
              </w:pPrChange>
            </w:pPr>
            <w:del w:id="1715" w:author="政豪 劉" w:date="2021-09-26T23:55:00Z">
              <w:r w:rsidRPr="004863B0" w:rsidDel="00F453A3">
                <w:rPr>
                  <w:rFonts w:ascii="標楷體" w:eastAsia="標楷體" w:hAnsi="標楷體" w:cs="Times New Roman"/>
                  <w:color w:val="000000"/>
                  <w:szCs w:val="28"/>
                  <w:rPrChange w:id="1716" w:author="user" w:date="2021-09-24T14:55:00Z">
                    <w:rPr>
                      <w:rFonts w:ascii="標楷體" w:eastAsia="標楷體" w:hAnsi="標楷體" w:cs="Times New Roman"/>
                      <w:color w:val="000000"/>
                      <w:sz w:val="28"/>
                      <w:szCs w:val="28"/>
                    </w:rPr>
                  </w:rPrChange>
                </w:rPr>
                <w:delText>跨跳</w:delText>
              </w:r>
            </w:del>
          </w:p>
        </w:tc>
        <w:tc>
          <w:tcPr>
            <w:tcW w:w="0" w:type="auto"/>
            <w:tcBorders>
              <w:top w:val="single" w:sz="12" w:space="0" w:color="000000"/>
              <w:bottom w:val="single" w:sz="4" w:space="0" w:color="7F7F7F"/>
            </w:tcBorders>
            <w:tcMar>
              <w:top w:w="0" w:type="dxa"/>
              <w:left w:w="115" w:type="dxa"/>
              <w:bottom w:w="0" w:type="dxa"/>
              <w:right w:w="115" w:type="dxa"/>
            </w:tcMar>
            <w:hideMark/>
          </w:tcPr>
          <w:p w14:paraId="0BA3A644" w14:textId="0C8EE257" w:rsidR="00815D35" w:rsidRPr="004863B0" w:rsidDel="00F453A3" w:rsidRDefault="00815D35">
            <w:pPr>
              <w:adjustRightInd w:val="0"/>
              <w:snapToGrid w:val="0"/>
              <w:spacing w:line="360" w:lineRule="auto"/>
              <w:rPr>
                <w:del w:id="1717" w:author="政豪 劉" w:date="2021-09-26T23:55:00Z"/>
                <w:rFonts w:ascii="標楷體" w:eastAsia="標楷體" w:hAnsi="標楷體"/>
                <w:szCs w:val="28"/>
                <w:rPrChange w:id="1718" w:author="user" w:date="2021-09-24T14:55:00Z">
                  <w:rPr>
                    <w:del w:id="1719" w:author="政豪 劉" w:date="2021-09-26T23:55:00Z"/>
                    <w:rFonts w:ascii="標楷體" w:eastAsia="標楷體" w:hAnsi="標楷體"/>
                    <w:sz w:val="28"/>
                    <w:szCs w:val="28"/>
                  </w:rPr>
                </w:rPrChange>
              </w:rPr>
              <w:pPrChange w:id="1720" w:author="user" w:date="2021-09-24T14:55:00Z">
                <w:pPr>
                  <w:spacing w:line="360" w:lineRule="auto"/>
                  <w:jc w:val="both"/>
                </w:pPr>
              </w:pPrChange>
            </w:pPr>
            <w:del w:id="1721" w:author="政豪 劉" w:date="2021-09-26T23:55:00Z">
              <w:r w:rsidRPr="004863B0" w:rsidDel="00F453A3">
                <w:rPr>
                  <w:rFonts w:ascii="標楷體" w:eastAsia="標楷體" w:hAnsi="標楷體" w:cs="Times New Roman"/>
                  <w:color w:val="000000"/>
                  <w:szCs w:val="28"/>
                  <w:rPrChange w:id="1722" w:author="user" w:date="2021-09-24T14:55:00Z">
                    <w:rPr>
                      <w:rFonts w:ascii="標楷體" w:eastAsia="標楷體" w:hAnsi="標楷體" w:cs="Times New Roman"/>
                      <w:color w:val="000000"/>
                      <w:sz w:val="28"/>
                      <w:szCs w:val="28"/>
                    </w:rPr>
                  </w:rPrChange>
                </w:rPr>
                <w:delText>工作記憶</w:delText>
              </w:r>
            </w:del>
          </w:p>
          <w:p w14:paraId="202E412B" w14:textId="608DE34B" w:rsidR="00815D35" w:rsidRPr="004863B0" w:rsidDel="00F453A3" w:rsidRDefault="00815D35">
            <w:pPr>
              <w:adjustRightInd w:val="0"/>
              <w:snapToGrid w:val="0"/>
              <w:spacing w:line="360" w:lineRule="auto"/>
              <w:rPr>
                <w:del w:id="1723" w:author="政豪 劉" w:date="2021-09-26T23:55:00Z"/>
                <w:rFonts w:ascii="標楷體" w:eastAsia="標楷體" w:hAnsi="標楷體"/>
                <w:szCs w:val="28"/>
                <w:rPrChange w:id="1724" w:author="user" w:date="2021-09-24T14:55:00Z">
                  <w:rPr>
                    <w:del w:id="1725" w:author="政豪 劉" w:date="2021-09-26T23:55:00Z"/>
                    <w:rFonts w:ascii="標楷體" w:eastAsia="標楷體" w:hAnsi="標楷體"/>
                    <w:sz w:val="28"/>
                    <w:szCs w:val="28"/>
                  </w:rPr>
                </w:rPrChange>
              </w:rPr>
              <w:pPrChange w:id="1726" w:author="user" w:date="2021-09-24T14:55:00Z">
                <w:pPr>
                  <w:spacing w:line="360" w:lineRule="auto"/>
                </w:pPr>
              </w:pPrChange>
            </w:pPr>
          </w:p>
        </w:tc>
        <w:tc>
          <w:tcPr>
            <w:tcW w:w="0" w:type="auto"/>
            <w:tcBorders>
              <w:top w:val="single" w:sz="12" w:space="0" w:color="000000"/>
              <w:bottom w:val="single" w:sz="4" w:space="0" w:color="7F7F7F"/>
            </w:tcBorders>
            <w:tcMar>
              <w:top w:w="0" w:type="dxa"/>
              <w:left w:w="115" w:type="dxa"/>
              <w:bottom w:w="0" w:type="dxa"/>
              <w:right w:w="115" w:type="dxa"/>
            </w:tcMar>
            <w:hideMark/>
          </w:tcPr>
          <w:p w14:paraId="2986C685" w14:textId="757D598A" w:rsidR="00815D35" w:rsidRPr="004863B0" w:rsidDel="00F453A3" w:rsidRDefault="00815D35">
            <w:pPr>
              <w:adjustRightInd w:val="0"/>
              <w:snapToGrid w:val="0"/>
              <w:spacing w:line="360" w:lineRule="auto"/>
              <w:rPr>
                <w:del w:id="1727" w:author="政豪 劉" w:date="2021-09-26T23:55:00Z"/>
                <w:rFonts w:ascii="標楷體" w:eastAsia="標楷體" w:hAnsi="標楷體"/>
                <w:szCs w:val="28"/>
                <w:rPrChange w:id="1728" w:author="user" w:date="2021-09-24T14:55:00Z">
                  <w:rPr>
                    <w:del w:id="1729" w:author="政豪 劉" w:date="2021-09-26T23:55:00Z"/>
                    <w:rFonts w:ascii="標楷體" w:eastAsia="標楷體" w:hAnsi="標楷體"/>
                    <w:sz w:val="28"/>
                    <w:szCs w:val="28"/>
                  </w:rPr>
                </w:rPrChange>
              </w:rPr>
              <w:pPrChange w:id="1730" w:author="user" w:date="2021-09-24T14:55:00Z">
                <w:pPr>
                  <w:spacing w:line="360" w:lineRule="auto"/>
                  <w:jc w:val="both"/>
                </w:pPr>
              </w:pPrChange>
            </w:pPr>
            <w:del w:id="1731" w:author="政豪 劉" w:date="2021-09-26T23:55:00Z">
              <w:r w:rsidRPr="004863B0" w:rsidDel="00F453A3">
                <w:rPr>
                  <w:rFonts w:ascii="標楷體" w:eastAsia="標楷體" w:hAnsi="標楷體" w:cs="Times New Roman"/>
                  <w:color w:val="000000"/>
                  <w:szCs w:val="28"/>
                  <w:rPrChange w:id="1732" w:author="user" w:date="2021-09-24T14:55:00Z">
                    <w:rPr>
                      <w:rFonts w:ascii="標楷體" w:eastAsia="標楷體" w:hAnsi="標楷體" w:cs="Times New Roman"/>
                      <w:color w:val="000000"/>
                      <w:sz w:val="28"/>
                      <w:szCs w:val="28"/>
                    </w:rPr>
                  </w:rPrChange>
                </w:rPr>
                <w:delText>顏色</w:delText>
              </w:r>
            </w:del>
          </w:p>
        </w:tc>
        <w:tc>
          <w:tcPr>
            <w:tcW w:w="0" w:type="auto"/>
            <w:tcBorders>
              <w:top w:val="single" w:sz="12" w:space="0" w:color="000000"/>
              <w:bottom w:val="single" w:sz="4" w:space="0" w:color="7F7F7F"/>
            </w:tcBorders>
            <w:tcMar>
              <w:top w:w="0" w:type="dxa"/>
              <w:left w:w="115" w:type="dxa"/>
              <w:bottom w:w="0" w:type="dxa"/>
              <w:right w:w="115" w:type="dxa"/>
            </w:tcMar>
            <w:hideMark/>
          </w:tcPr>
          <w:p w14:paraId="327AA320" w14:textId="1ED3DC5E" w:rsidR="00815D35" w:rsidRPr="004863B0" w:rsidDel="00F453A3" w:rsidRDefault="00815D35">
            <w:pPr>
              <w:adjustRightInd w:val="0"/>
              <w:snapToGrid w:val="0"/>
              <w:spacing w:line="360" w:lineRule="auto"/>
              <w:rPr>
                <w:del w:id="1733" w:author="政豪 劉" w:date="2021-09-26T23:55:00Z"/>
                <w:rFonts w:ascii="標楷體" w:eastAsia="標楷體" w:hAnsi="標楷體"/>
                <w:szCs w:val="28"/>
                <w:rPrChange w:id="1734" w:author="user" w:date="2021-09-24T14:55:00Z">
                  <w:rPr>
                    <w:del w:id="1735" w:author="政豪 劉" w:date="2021-09-26T23:55:00Z"/>
                    <w:rFonts w:ascii="標楷體" w:eastAsia="標楷體" w:hAnsi="標楷體"/>
                    <w:sz w:val="28"/>
                    <w:szCs w:val="28"/>
                  </w:rPr>
                </w:rPrChange>
              </w:rPr>
              <w:pPrChange w:id="1736" w:author="user" w:date="2021-09-24T14:55:00Z">
                <w:pPr>
                  <w:spacing w:line="360" w:lineRule="auto"/>
                  <w:ind w:hanging="360"/>
                  <w:jc w:val="both"/>
                </w:pPr>
              </w:pPrChange>
            </w:pPr>
            <w:del w:id="1737" w:author="政豪 劉" w:date="2021-09-26T23:55:00Z">
              <w:r w:rsidRPr="004863B0" w:rsidDel="00F453A3">
                <w:rPr>
                  <w:rFonts w:ascii="標楷體" w:eastAsia="標楷體" w:hAnsi="標楷體" w:cs="Times New Roman"/>
                  <w:color w:val="000000"/>
                  <w:szCs w:val="28"/>
                  <w:rPrChange w:id="1738" w:author="user" w:date="2021-09-24T14:55:00Z">
                    <w:rPr>
                      <w:rFonts w:ascii="標楷體" w:eastAsia="標楷體" w:hAnsi="標楷體" w:cs="Times New Roman"/>
                      <w:color w:val="000000"/>
                      <w:sz w:val="28"/>
                      <w:szCs w:val="28"/>
                    </w:rPr>
                  </w:rPrChange>
                </w:rPr>
                <w:delText xml:space="preserve">1. </w:delText>
              </w:r>
              <w:r w:rsidR="009D6C90" w:rsidRPr="004863B0" w:rsidDel="00F453A3">
                <w:rPr>
                  <w:rFonts w:ascii="標楷體" w:eastAsia="標楷體" w:hAnsi="標楷體" w:cs="Times New Roman"/>
                  <w:color w:val="000000"/>
                  <w:szCs w:val="28"/>
                  <w:rPrChange w:id="1739" w:author="user" w:date="2021-09-24T14:55:00Z">
                    <w:rPr>
                      <w:rFonts w:ascii="標楷體" w:eastAsia="標楷體" w:hAnsi="標楷體" w:cs="Times New Roman"/>
                      <w:color w:val="000000"/>
                      <w:sz w:val="28"/>
                      <w:szCs w:val="28"/>
                    </w:rPr>
                  </w:rPrChange>
                </w:rPr>
                <w:delText>1.</w:delText>
              </w:r>
              <w:r w:rsidRPr="004863B0" w:rsidDel="00F453A3">
                <w:rPr>
                  <w:rFonts w:ascii="標楷體" w:eastAsia="標楷體" w:hAnsi="標楷體" w:cs="Times New Roman"/>
                  <w:color w:val="000000"/>
                  <w:szCs w:val="28"/>
                  <w:rPrChange w:id="1740" w:author="user" w:date="2021-09-24T14:55:00Z">
                    <w:rPr>
                      <w:rFonts w:ascii="標楷體" w:eastAsia="標楷體" w:hAnsi="標楷體" w:cs="Times New Roman"/>
                      <w:color w:val="000000"/>
                      <w:sz w:val="28"/>
                      <w:szCs w:val="28"/>
                    </w:rPr>
                  </w:rPrChange>
                </w:rPr>
                <w:delText>運用身體動作做出題</w:delText>
              </w:r>
            </w:del>
          </w:p>
          <w:p w14:paraId="25D0CF0E" w14:textId="2FCCE90C" w:rsidR="00815D35" w:rsidRPr="004863B0" w:rsidDel="00F453A3" w:rsidRDefault="00815D35">
            <w:pPr>
              <w:adjustRightInd w:val="0"/>
              <w:snapToGrid w:val="0"/>
              <w:spacing w:line="360" w:lineRule="auto"/>
              <w:rPr>
                <w:del w:id="1741" w:author="政豪 劉" w:date="2021-09-26T23:55:00Z"/>
                <w:rFonts w:ascii="標楷體" w:eastAsia="標楷體" w:hAnsi="標楷體"/>
                <w:szCs w:val="28"/>
                <w:rPrChange w:id="1742" w:author="user" w:date="2021-09-24T14:55:00Z">
                  <w:rPr>
                    <w:del w:id="1743" w:author="政豪 劉" w:date="2021-09-26T23:55:00Z"/>
                    <w:rFonts w:ascii="標楷體" w:eastAsia="標楷體" w:hAnsi="標楷體"/>
                    <w:sz w:val="28"/>
                    <w:szCs w:val="28"/>
                  </w:rPr>
                </w:rPrChange>
              </w:rPr>
              <w:pPrChange w:id="1744" w:author="user" w:date="2021-09-24T14:55:00Z">
                <w:pPr>
                  <w:spacing w:line="360" w:lineRule="auto"/>
                  <w:ind w:left="240" w:hanging="120"/>
                  <w:jc w:val="both"/>
                </w:pPr>
              </w:pPrChange>
            </w:pPr>
            <w:del w:id="1745" w:author="政豪 劉" w:date="2021-09-26T23:55:00Z">
              <w:r w:rsidRPr="004863B0" w:rsidDel="00F453A3">
                <w:rPr>
                  <w:rFonts w:ascii="標楷體" w:eastAsia="標楷體" w:hAnsi="標楷體" w:cs="Times New Roman"/>
                  <w:color w:val="000000"/>
                  <w:szCs w:val="28"/>
                  <w:rPrChange w:id="1746" w:author="user" w:date="2021-09-24T14:55:00Z">
                    <w:rPr>
                      <w:rFonts w:ascii="標楷體" w:eastAsia="標楷體" w:hAnsi="標楷體" w:cs="Times New Roman"/>
                      <w:color w:val="000000"/>
                      <w:sz w:val="28"/>
                      <w:szCs w:val="28"/>
                    </w:rPr>
                  </w:rPrChange>
                </w:rPr>
                <w:delText>目所對應的動作</w:delText>
              </w:r>
            </w:del>
          </w:p>
          <w:p w14:paraId="56A40A0D" w14:textId="743D5C05" w:rsidR="00815D35" w:rsidRPr="004863B0" w:rsidDel="00F453A3" w:rsidRDefault="00815D35">
            <w:pPr>
              <w:adjustRightInd w:val="0"/>
              <w:snapToGrid w:val="0"/>
              <w:spacing w:line="360" w:lineRule="auto"/>
              <w:rPr>
                <w:del w:id="1747" w:author="政豪 劉" w:date="2021-09-26T23:55:00Z"/>
                <w:rFonts w:ascii="標楷體" w:eastAsia="標楷體" w:hAnsi="標楷體"/>
                <w:szCs w:val="28"/>
                <w:rPrChange w:id="1748" w:author="user" w:date="2021-09-24T14:55:00Z">
                  <w:rPr>
                    <w:del w:id="1749" w:author="政豪 劉" w:date="2021-09-26T23:55:00Z"/>
                    <w:rFonts w:ascii="標楷體" w:eastAsia="標楷體" w:hAnsi="標楷體"/>
                    <w:sz w:val="28"/>
                    <w:szCs w:val="28"/>
                  </w:rPr>
                </w:rPrChange>
              </w:rPr>
              <w:pPrChange w:id="1750" w:author="user" w:date="2021-09-24T14:55:00Z">
                <w:pPr>
                  <w:spacing w:line="360" w:lineRule="auto"/>
                  <w:jc w:val="both"/>
                </w:pPr>
              </w:pPrChange>
            </w:pPr>
            <w:del w:id="1751" w:author="政豪 劉" w:date="2021-09-26T23:55:00Z">
              <w:r w:rsidRPr="004863B0" w:rsidDel="00F453A3">
                <w:rPr>
                  <w:rFonts w:ascii="標楷體" w:eastAsia="標楷體" w:hAnsi="標楷體" w:cs="Times New Roman"/>
                  <w:color w:val="000000"/>
                  <w:szCs w:val="28"/>
                  <w:rPrChange w:id="1752" w:author="user" w:date="2021-09-24T14:55:00Z">
                    <w:rPr>
                      <w:rFonts w:ascii="標楷體" w:eastAsia="標楷體" w:hAnsi="標楷體" w:cs="Times New Roman"/>
                      <w:color w:val="000000"/>
                      <w:sz w:val="28"/>
                      <w:szCs w:val="28"/>
                    </w:rPr>
                  </w:rPrChange>
                </w:rPr>
                <w:delText>2.訓練工作記憶</w:delText>
              </w:r>
            </w:del>
          </w:p>
          <w:p w14:paraId="6E2276E0" w14:textId="6901EA3F" w:rsidR="00815D35" w:rsidRPr="004863B0" w:rsidDel="00F453A3" w:rsidRDefault="00815D35">
            <w:pPr>
              <w:adjustRightInd w:val="0"/>
              <w:snapToGrid w:val="0"/>
              <w:spacing w:line="360" w:lineRule="auto"/>
              <w:rPr>
                <w:del w:id="1753" w:author="政豪 劉" w:date="2021-09-26T23:55:00Z"/>
                <w:rFonts w:ascii="標楷體" w:eastAsia="標楷體" w:hAnsi="標楷體"/>
                <w:szCs w:val="28"/>
                <w:rPrChange w:id="1754" w:author="user" w:date="2021-09-24T14:55:00Z">
                  <w:rPr>
                    <w:del w:id="1755" w:author="政豪 劉" w:date="2021-09-26T23:55:00Z"/>
                    <w:rFonts w:ascii="標楷體" w:eastAsia="標楷體" w:hAnsi="標楷體"/>
                    <w:sz w:val="28"/>
                    <w:szCs w:val="28"/>
                  </w:rPr>
                </w:rPrChange>
              </w:rPr>
              <w:pPrChange w:id="1756" w:author="user" w:date="2021-09-24T14:55:00Z">
                <w:pPr>
                  <w:spacing w:line="360" w:lineRule="auto"/>
                  <w:jc w:val="both"/>
                </w:pPr>
              </w:pPrChange>
            </w:pPr>
            <w:del w:id="1757" w:author="政豪 劉" w:date="2021-09-26T23:55:00Z">
              <w:r w:rsidRPr="004863B0" w:rsidDel="00F453A3">
                <w:rPr>
                  <w:rFonts w:ascii="標楷體" w:eastAsia="標楷體" w:hAnsi="標楷體" w:cs="Times New Roman"/>
                  <w:color w:val="000000"/>
                  <w:szCs w:val="28"/>
                  <w:rPrChange w:id="1758" w:author="user" w:date="2021-09-24T14:55:00Z">
                    <w:rPr>
                      <w:rFonts w:ascii="標楷體" w:eastAsia="標楷體" w:hAnsi="標楷體" w:cs="Times New Roman"/>
                      <w:color w:val="000000"/>
                      <w:sz w:val="28"/>
                      <w:szCs w:val="28"/>
                    </w:rPr>
                  </w:rPrChange>
                </w:rPr>
                <w:delText>3.熟習顏色概念</w:delText>
              </w:r>
            </w:del>
          </w:p>
          <w:p w14:paraId="3B376DA1" w14:textId="61F3E636" w:rsidR="00815D35" w:rsidRPr="004863B0" w:rsidDel="00F453A3" w:rsidRDefault="00815D35">
            <w:pPr>
              <w:adjustRightInd w:val="0"/>
              <w:snapToGrid w:val="0"/>
              <w:spacing w:line="360" w:lineRule="auto"/>
              <w:rPr>
                <w:del w:id="1759" w:author="政豪 劉" w:date="2021-09-26T23:55:00Z"/>
                <w:rFonts w:ascii="標楷體" w:eastAsia="標楷體" w:hAnsi="標楷體"/>
                <w:szCs w:val="28"/>
                <w:rPrChange w:id="1760" w:author="user" w:date="2021-09-24T14:55:00Z">
                  <w:rPr>
                    <w:del w:id="1761" w:author="政豪 劉" w:date="2021-09-26T23:55:00Z"/>
                    <w:rFonts w:ascii="標楷體" w:eastAsia="標楷體" w:hAnsi="標楷體"/>
                    <w:sz w:val="28"/>
                    <w:szCs w:val="28"/>
                  </w:rPr>
                </w:rPrChange>
              </w:rPr>
              <w:pPrChange w:id="1762" w:author="user" w:date="2021-09-24T14:55:00Z">
                <w:pPr>
                  <w:spacing w:line="360" w:lineRule="auto"/>
                  <w:jc w:val="both"/>
                </w:pPr>
              </w:pPrChange>
            </w:pPr>
            <w:del w:id="1763" w:author="政豪 劉" w:date="2021-09-26T23:55:00Z">
              <w:r w:rsidRPr="004863B0" w:rsidDel="00F453A3">
                <w:rPr>
                  <w:rFonts w:ascii="標楷體" w:eastAsia="標楷體" w:hAnsi="標楷體" w:cs="Times New Roman"/>
                  <w:color w:val="000000"/>
                  <w:szCs w:val="28"/>
                  <w:rPrChange w:id="1764" w:author="user" w:date="2021-09-24T14:55:00Z">
                    <w:rPr>
                      <w:rFonts w:ascii="標楷體" w:eastAsia="標楷體" w:hAnsi="標楷體" w:cs="Times New Roman"/>
                      <w:color w:val="000000"/>
                      <w:sz w:val="28"/>
                      <w:szCs w:val="28"/>
                    </w:rPr>
                  </w:rPrChange>
                </w:rPr>
                <w:delText>4.完成遊戲目標</w:delText>
              </w:r>
            </w:del>
          </w:p>
        </w:tc>
      </w:tr>
      <w:tr w:rsidR="00815D35" w:rsidRPr="004863B0" w:rsidDel="00F453A3" w14:paraId="33423757" w14:textId="4B8D2FE4" w:rsidTr="00815D35">
        <w:trPr>
          <w:trHeight w:val="1440"/>
          <w:del w:id="1765" w:author="政豪 劉" w:date="2021-09-26T23:55:00Z"/>
        </w:trPr>
        <w:tc>
          <w:tcPr>
            <w:tcW w:w="0" w:type="auto"/>
            <w:tcBorders>
              <w:top w:val="single" w:sz="4" w:space="0" w:color="7F7F7F"/>
              <w:bottom w:val="single" w:sz="8" w:space="0" w:color="000000"/>
            </w:tcBorders>
            <w:tcMar>
              <w:top w:w="0" w:type="dxa"/>
              <w:left w:w="115" w:type="dxa"/>
              <w:bottom w:w="0" w:type="dxa"/>
              <w:right w:w="115" w:type="dxa"/>
            </w:tcMar>
            <w:hideMark/>
          </w:tcPr>
          <w:p w14:paraId="32038ACB" w14:textId="5EC8D22D" w:rsidR="00815D35" w:rsidRPr="004863B0" w:rsidDel="00F453A3" w:rsidRDefault="00815D35">
            <w:pPr>
              <w:adjustRightInd w:val="0"/>
              <w:snapToGrid w:val="0"/>
              <w:spacing w:line="360" w:lineRule="auto"/>
              <w:rPr>
                <w:del w:id="1766" w:author="政豪 劉" w:date="2021-09-26T23:55:00Z"/>
                <w:rFonts w:ascii="標楷體" w:eastAsia="標楷體" w:hAnsi="標楷體"/>
                <w:szCs w:val="28"/>
                <w:rPrChange w:id="1767" w:author="user" w:date="2021-09-24T14:55:00Z">
                  <w:rPr>
                    <w:del w:id="1768" w:author="政豪 劉" w:date="2021-09-26T23:55:00Z"/>
                    <w:rFonts w:ascii="標楷體" w:eastAsia="標楷體" w:hAnsi="標楷體"/>
                    <w:sz w:val="28"/>
                    <w:szCs w:val="28"/>
                  </w:rPr>
                </w:rPrChange>
              </w:rPr>
              <w:pPrChange w:id="1769" w:author="user" w:date="2021-09-24T14:55:00Z">
                <w:pPr>
                  <w:spacing w:line="360" w:lineRule="auto"/>
                  <w:jc w:val="both"/>
                </w:pPr>
              </w:pPrChange>
            </w:pPr>
            <w:del w:id="1770" w:author="政豪 劉" w:date="2021-09-26T23:55:00Z">
              <w:r w:rsidRPr="004863B0" w:rsidDel="00F453A3">
                <w:rPr>
                  <w:rFonts w:ascii="標楷體" w:eastAsia="標楷體" w:hAnsi="標楷體" w:cs="Times New Roman"/>
                  <w:b/>
                  <w:bCs/>
                  <w:color w:val="000000"/>
                  <w:szCs w:val="28"/>
                  <w:rPrChange w:id="1771" w:author="user" w:date="2021-09-24T14:55:00Z">
                    <w:rPr>
                      <w:rFonts w:ascii="標楷體" w:eastAsia="標楷體" w:hAnsi="標楷體" w:cs="Times New Roman"/>
                      <w:b/>
                      <w:bCs/>
                      <w:color w:val="000000"/>
                      <w:sz w:val="28"/>
                      <w:szCs w:val="28"/>
                    </w:rPr>
                  </w:rPrChange>
                </w:rPr>
                <w:delText>活動八</w:delText>
              </w:r>
            </w:del>
          </w:p>
        </w:tc>
        <w:tc>
          <w:tcPr>
            <w:tcW w:w="0" w:type="auto"/>
            <w:tcBorders>
              <w:top w:val="single" w:sz="4" w:space="0" w:color="7F7F7F"/>
              <w:bottom w:val="single" w:sz="8" w:space="0" w:color="000000"/>
            </w:tcBorders>
            <w:tcMar>
              <w:top w:w="0" w:type="dxa"/>
              <w:left w:w="115" w:type="dxa"/>
              <w:bottom w:w="0" w:type="dxa"/>
              <w:right w:w="115" w:type="dxa"/>
            </w:tcMar>
            <w:hideMark/>
          </w:tcPr>
          <w:p w14:paraId="4CF04E1C" w14:textId="3819EA5C" w:rsidR="00815D35" w:rsidRPr="004863B0" w:rsidDel="00F453A3" w:rsidRDefault="00815D35">
            <w:pPr>
              <w:adjustRightInd w:val="0"/>
              <w:snapToGrid w:val="0"/>
              <w:spacing w:line="360" w:lineRule="auto"/>
              <w:rPr>
                <w:del w:id="1772" w:author="政豪 劉" w:date="2021-09-26T23:55:00Z"/>
                <w:rFonts w:ascii="標楷體" w:eastAsia="標楷體" w:hAnsi="標楷體"/>
                <w:szCs w:val="28"/>
                <w:rPrChange w:id="1773" w:author="user" w:date="2021-09-24T14:55:00Z">
                  <w:rPr>
                    <w:del w:id="1774" w:author="政豪 劉" w:date="2021-09-26T23:55:00Z"/>
                    <w:rFonts w:ascii="標楷體" w:eastAsia="標楷體" w:hAnsi="標楷體"/>
                    <w:sz w:val="28"/>
                    <w:szCs w:val="28"/>
                  </w:rPr>
                </w:rPrChange>
              </w:rPr>
              <w:pPrChange w:id="1775" w:author="user" w:date="2021-09-24T14:55:00Z">
                <w:pPr>
                  <w:spacing w:line="360" w:lineRule="auto"/>
                  <w:jc w:val="both"/>
                </w:pPr>
              </w:pPrChange>
            </w:pPr>
            <w:del w:id="1776" w:author="政豪 劉" w:date="2021-09-26T23:55:00Z">
              <w:r w:rsidRPr="004863B0" w:rsidDel="00F453A3">
                <w:rPr>
                  <w:rFonts w:ascii="標楷體" w:eastAsia="標楷體" w:hAnsi="標楷體" w:cs="Times New Roman"/>
                  <w:color w:val="000000"/>
                  <w:szCs w:val="28"/>
                  <w:rPrChange w:id="1777" w:author="user" w:date="2021-09-24T14:55:00Z">
                    <w:rPr>
                      <w:rFonts w:ascii="標楷體" w:eastAsia="標楷體" w:hAnsi="標楷體" w:cs="Times New Roman"/>
                      <w:color w:val="000000"/>
                      <w:sz w:val="28"/>
                      <w:szCs w:val="28"/>
                    </w:rPr>
                  </w:rPrChange>
                </w:rPr>
                <w:delText>移動性：</w:delText>
              </w:r>
            </w:del>
          </w:p>
          <w:p w14:paraId="39F16323" w14:textId="28AF93F1" w:rsidR="00815D35" w:rsidRPr="004863B0" w:rsidDel="00F453A3" w:rsidRDefault="00815D35">
            <w:pPr>
              <w:adjustRightInd w:val="0"/>
              <w:snapToGrid w:val="0"/>
              <w:spacing w:line="360" w:lineRule="auto"/>
              <w:rPr>
                <w:del w:id="1778" w:author="政豪 劉" w:date="2021-09-26T23:55:00Z"/>
                <w:rFonts w:ascii="標楷體" w:eastAsia="標楷體" w:hAnsi="標楷體"/>
                <w:szCs w:val="28"/>
                <w:rPrChange w:id="1779" w:author="user" w:date="2021-09-24T14:55:00Z">
                  <w:rPr>
                    <w:del w:id="1780" w:author="政豪 劉" w:date="2021-09-26T23:55:00Z"/>
                    <w:rFonts w:ascii="標楷體" w:eastAsia="標楷體" w:hAnsi="標楷體"/>
                    <w:sz w:val="28"/>
                    <w:szCs w:val="28"/>
                  </w:rPr>
                </w:rPrChange>
              </w:rPr>
              <w:pPrChange w:id="1781" w:author="user" w:date="2021-09-24T14:55:00Z">
                <w:pPr>
                  <w:spacing w:line="360" w:lineRule="auto"/>
                  <w:jc w:val="both"/>
                </w:pPr>
              </w:pPrChange>
            </w:pPr>
            <w:del w:id="1782" w:author="政豪 劉" w:date="2021-09-26T23:55:00Z">
              <w:r w:rsidRPr="004863B0" w:rsidDel="00F453A3">
                <w:rPr>
                  <w:rFonts w:ascii="標楷體" w:eastAsia="標楷體" w:hAnsi="標楷體" w:cs="Times New Roman"/>
                  <w:color w:val="000000"/>
                  <w:szCs w:val="28"/>
                  <w:rPrChange w:id="1783" w:author="user" w:date="2021-09-24T14:55:00Z">
                    <w:rPr>
                      <w:rFonts w:ascii="標楷體" w:eastAsia="標楷體" w:hAnsi="標楷體" w:cs="Times New Roman"/>
                      <w:color w:val="000000"/>
                      <w:sz w:val="28"/>
                      <w:szCs w:val="28"/>
                    </w:rPr>
                  </w:rPrChange>
                </w:rPr>
                <w:delText>跑</w:delText>
              </w:r>
            </w:del>
          </w:p>
          <w:p w14:paraId="7C74FCD2" w14:textId="7B0B80DF" w:rsidR="00815D35" w:rsidRPr="004863B0" w:rsidDel="00F453A3" w:rsidRDefault="00815D35">
            <w:pPr>
              <w:adjustRightInd w:val="0"/>
              <w:snapToGrid w:val="0"/>
              <w:spacing w:line="360" w:lineRule="auto"/>
              <w:rPr>
                <w:del w:id="1784" w:author="政豪 劉" w:date="2021-09-26T23:55:00Z"/>
                <w:rFonts w:ascii="標楷體" w:eastAsia="標楷體" w:hAnsi="標楷體"/>
                <w:szCs w:val="28"/>
                <w:rPrChange w:id="1785" w:author="user" w:date="2021-09-24T14:55:00Z">
                  <w:rPr>
                    <w:del w:id="1786" w:author="政豪 劉" w:date="2021-09-26T23:55:00Z"/>
                    <w:rFonts w:ascii="標楷體" w:eastAsia="標楷體" w:hAnsi="標楷體"/>
                    <w:sz w:val="28"/>
                    <w:szCs w:val="28"/>
                  </w:rPr>
                </w:rPrChange>
              </w:rPr>
              <w:pPrChange w:id="1787" w:author="user" w:date="2021-09-24T14:55:00Z">
                <w:pPr>
                  <w:spacing w:line="360" w:lineRule="auto"/>
                  <w:jc w:val="both"/>
                </w:pPr>
              </w:pPrChange>
            </w:pPr>
            <w:del w:id="1788" w:author="政豪 劉" w:date="2021-09-26T23:55:00Z">
              <w:r w:rsidRPr="004863B0" w:rsidDel="00F453A3">
                <w:rPr>
                  <w:rFonts w:ascii="標楷體" w:eastAsia="標楷體" w:hAnsi="標楷體" w:cs="Times New Roman"/>
                  <w:color w:val="000000"/>
                  <w:szCs w:val="28"/>
                  <w:rPrChange w:id="1789" w:author="user" w:date="2021-09-24T14:55:00Z">
                    <w:rPr>
                      <w:rFonts w:ascii="標楷體" w:eastAsia="標楷體" w:hAnsi="標楷體" w:cs="Times New Roman"/>
                      <w:color w:val="000000"/>
                      <w:sz w:val="28"/>
                      <w:szCs w:val="28"/>
                    </w:rPr>
                  </w:rPrChange>
                </w:rPr>
                <w:delText>穩定性：</w:delText>
              </w:r>
            </w:del>
          </w:p>
          <w:p w14:paraId="2F13EC97" w14:textId="79E25D23" w:rsidR="00815D35" w:rsidRPr="004863B0" w:rsidDel="00F453A3" w:rsidRDefault="00815D35">
            <w:pPr>
              <w:adjustRightInd w:val="0"/>
              <w:snapToGrid w:val="0"/>
              <w:spacing w:line="360" w:lineRule="auto"/>
              <w:rPr>
                <w:del w:id="1790" w:author="政豪 劉" w:date="2021-09-26T23:55:00Z"/>
                <w:rFonts w:ascii="標楷體" w:eastAsia="標楷體" w:hAnsi="標楷體"/>
                <w:szCs w:val="28"/>
                <w:rPrChange w:id="1791" w:author="user" w:date="2021-09-24T14:55:00Z">
                  <w:rPr>
                    <w:del w:id="1792" w:author="政豪 劉" w:date="2021-09-26T23:55:00Z"/>
                    <w:rFonts w:ascii="標楷體" w:eastAsia="標楷體" w:hAnsi="標楷體"/>
                    <w:sz w:val="28"/>
                    <w:szCs w:val="28"/>
                  </w:rPr>
                </w:rPrChange>
              </w:rPr>
              <w:pPrChange w:id="1793" w:author="user" w:date="2021-09-24T14:55:00Z">
                <w:pPr>
                  <w:spacing w:line="360" w:lineRule="auto"/>
                  <w:jc w:val="both"/>
                </w:pPr>
              </w:pPrChange>
            </w:pPr>
            <w:del w:id="1794" w:author="政豪 劉" w:date="2021-09-26T23:55:00Z">
              <w:r w:rsidRPr="004863B0" w:rsidDel="00F453A3">
                <w:rPr>
                  <w:rFonts w:ascii="標楷體" w:eastAsia="標楷體" w:hAnsi="標楷體" w:cs="Times New Roman"/>
                  <w:color w:val="000000"/>
                  <w:szCs w:val="28"/>
                  <w:rPrChange w:id="1795" w:author="user" w:date="2021-09-24T14:55:00Z">
                    <w:rPr>
                      <w:rFonts w:ascii="標楷體" w:eastAsia="標楷體" w:hAnsi="標楷體" w:cs="Times New Roman"/>
                      <w:color w:val="000000"/>
                      <w:sz w:val="28"/>
                      <w:szCs w:val="28"/>
                    </w:rPr>
                  </w:rPrChange>
                </w:rPr>
                <w:delText>伸展</w:delText>
              </w:r>
            </w:del>
          </w:p>
        </w:tc>
        <w:tc>
          <w:tcPr>
            <w:tcW w:w="0" w:type="auto"/>
            <w:tcBorders>
              <w:top w:val="single" w:sz="4" w:space="0" w:color="7F7F7F"/>
              <w:bottom w:val="single" w:sz="8" w:space="0" w:color="000000"/>
            </w:tcBorders>
            <w:tcMar>
              <w:top w:w="0" w:type="dxa"/>
              <w:left w:w="115" w:type="dxa"/>
              <w:bottom w:w="0" w:type="dxa"/>
              <w:right w:w="115" w:type="dxa"/>
            </w:tcMar>
            <w:hideMark/>
          </w:tcPr>
          <w:p w14:paraId="2A6830B4" w14:textId="57E1D14A" w:rsidR="00815D35" w:rsidRPr="004863B0" w:rsidDel="00F453A3" w:rsidRDefault="00815D35">
            <w:pPr>
              <w:adjustRightInd w:val="0"/>
              <w:snapToGrid w:val="0"/>
              <w:spacing w:line="360" w:lineRule="auto"/>
              <w:rPr>
                <w:del w:id="1796" w:author="政豪 劉" w:date="2021-09-26T23:55:00Z"/>
                <w:rFonts w:ascii="標楷體" w:eastAsia="標楷體" w:hAnsi="標楷體"/>
                <w:szCs w:val="28"/>
                <w:rPrChange w:id="1797" w:author="user" w:date="2021-09-24T14:55:00Z">
                  <w:rPr>
                    <w:del w:id="1798" w:author="政豪 劉" w:date="2021-09-26T23:55:00Z"/>
                    <w:rFonts w:ascii="標楷體" w:eastAsia="標楷體" w:hAnsi="標楷體"/>
                    <w:sz w:val="28"/>
                    <w:szCs w:val="28"/>
                  </w:rPr>
                </w:rPrChange>
              </w:rPr>
              <w:pPrChange w:id="1799" w:author="user" w:date="2021-09-24T14:55:00Z">
                <w:pPr>
                  <w:spacing w:line="360" w:lineRule="auto"/>
                  <w:jc w:val="both"/>
                </w:pPr>
              </w:pPrChange>
            </w:pPr>
            <w:del w:id="1800" w:author="政豪 劉" w:date="2021-09-26T23:55:00Z">
              <w:r w:rsidRPr="004863B0" w:rsidDel="00F453A3">
                <w:rPr>
                  <w:rFonts w:ascii="標楷體" w:eastAsia="標楷體" w:hAnsi="標楷體" w:cs="Times New Roman"/>
                  <w:color w:val="000000"/>
                  <w:szCs w:val="28"/>
                  <w:rPrChange w:id="1801" w:author="user" w:date="2021-09-24T14:55:00Z">
                    <w:rPr>
                      <w:rFonts w:ascii="標楷體" w:eastAsia="標楷體" w:hAnsi="標楷體" w:cs="Times New Roman"/>
                      <w:color w:val="000000"/>
                      <w:sz w:val="28"/>
                      <w:szCs w:val="28"/>
                    </w:rPr>
                  </w:rPrChange>
                </w:rPr>
                <w:delText>抑制控制</w:delText>
              </w:r>
            </w:del>
          </w:p>
          <w:p w14:paraId="7A2126AE" w14:textId="0D26F1CE" w:rsidR="00815D35" w:rsidRPr="004863B0" w:rsidDel="00F453A3" w:rsidRDefault="00815D35">
            <w:pPr>
              <w:adjustRightInd w:val="0"/>
              <w:snapToGrid w:val="0"/>
              <w:spacing w:line="360" w:lineRule="auto"/>
              <w:rPr>
                <w:del w:id="1802" w:author="政豪 劉" w:date="2021-09-26T23:55:00Z"/>
                <w:rFonts w:ascii="標楷體" w:eastAsia="標楷體" w:hAnsi="標楷體"/>
                <w:szCs w:val="28"/>
                <w:rPrChange w:id="1803" w:author="user" w:date="2021-09-24T14:55:00Z">
                  <w:rPr>
                    <w:del w:id="1804" w:author="政豪 劉" w:date="2021-09-26T23:55:00Z"/>
                    <w:rFonts w:ascii="標楷體" w:eastAsia="標楷體" w:hAnsi="標楷體"/>
                    <w:sz w:val="28"/>
                    <w:szCs w:val="28"/>
                  </w:rPr>
                </w:rPrChange>
              </w:rPr>
              <w:pPrChange w:id="1805" w:author="user" w:date="2021-09-24T14:55:00Z">
                <w:pPr>
                  <w:spacing w:line="360" w:lineRule="auto"/>
                </w:pPr>
              </w:pPrChange>
            </w:pPr>
          </w:p>
        </w:tc>
        <w:tc>
          <w:tcPr>
            <w:tcW w:w="0" w:type="auto"/>
            <w:tcBorders>
              <w:top w:val="single" w:sz="4" w:space="0" w:color="7F7F7F"/>
              <w:bottom w:val="single" w:sz="8" w:space="0" w:color="000000"/>
            </w:tcBorders>
            <w:tcMar>
              <w:top w:w="0" w:type="dxa"/>
              <w:left w:w="115" w:type="dxa"/>
              <w:bottom w:w="0" w:type="dxa"/>
              <w:right w:w="115" w:type="dxa"/>
            </w:tcMar>
            <w:hideMark/>
          </w:tcPr>
          <w:p w14:paraId="64D5D160" w14:textId="56C812D3" w:rsidR="00815D35" w:rsidRPr="004863B0" w:rsidDel="00F453A3" w:rsidRDefault="00815D35">
            <w:pPr>
              <w:adjustRightInd w:val="0"/>
              <w:snapToGrid w:val="0"/>
              <w:spacing w:line="360" w:lineRule="auto"/>
              <w:rPr>
                <w:del w:id="1806" w:author="政豪 劉" w:date="2021-09-26T23:55:00Z"/>
                <w:rFonts w:ascii="標楷體" w:eastAsia="標楷體" w:hAnsi="標楷體"/>
                <w:szCs w:val="28"/>
                <w:rPrChange w:id="1807" w:author="user" w:date="2021-09-24T14:55:00Z">
                  <w:rPr>
                    <w:del w:id="1808" w:author="政豪 劉" w:date="2021-09-26T23:55:00Z"/>
                    <w:rFonts w:ascii="標楷體" w:eastAsia="標楷體" w:hAnsi="標楷體"/>
                    <w:sz w:val="28"/>
                    <w:szCs w:val="28"/>
                  </w:rPr>
                </w:rPrChange>
              </w:rPr>
              <w:pPrChange w:id="1809" w:author="user" w:date="2021-09-24T14:55:00Z">
                <w:pPr>
                  <w:spacing w:line="360" w:lineRule="auto"/>
                  <w:jc w:val="both"/>
                </w:pPr>
              </w:pPrChange>
            </w:pPr>
            <w:del w:id="1810" w:author="政豪 劉" w:date="2021-09-26T23:55:00Z">
              <w:r w:rsidRPr="004863B0" w:rsidDel="00F453A3">
                <w:rPr>
                  <w:rFonts w:ascii="標楷體" w:eastAsia="標楷體" w:hAnsi="標楷體" w:cs="Times New Roman"/>
                  <w:color w:val="000000"/>
                  <w:szCs w:val="28"/>
                  <w:rPrChange w:id="1811" w:author="user" w:date="2021-09-24T14:55:00Z">
                    <w:rPr>
                      <w:rFonts w:ascii="標楷體" w:eastAsia="標楷體" w:hAnsi="標楷體" w:cs="Times New Roman"/>
                      <w:color w:val="000000"/>
                      <w:sz w:val="28"/>
                      <w:szCs w:val="28"/>
                    </w:rPr>
                  </w:rPrChange>
                </w:rPr>
                <w:delText>形狀</w:delText>
              </w:r>
            </w:del>
          </w:p>
        </w:tc>
        <w:tc>
          <w:tcPr>
            <w:tcW w:w="0" w:type="auto"/>
            <w:tcBorders>
              <w:top w:val="single" w:sz="4" w:space="0" w:color="7F7F7F"/>
              <w:bottom w:val="single" w:sz="8" w:space="0" w:color="000000"/>
            </w:tcBorders>
            <w:tcMar>
              <w:top w:w="0" w:type="dxa"/>
              <w:left w:w="115" w:type="dxa"/>
              <w:bottom w:w="0" w:type="dxa"/>
              <w:right w:w="115" w:type="dxa"/>
            </w:tcMar>
            <w:hideMark/>
          </w:tcPr>
          <w:p w14:paraId="79CE4CED" w14:textId="7F9B28B4" w:rsidR="00815D35" w:rsidRPr="004863B0" w:rsidDel="00F453A3" w:rsidRDefault="00815D35">
            <w:pPr>
              <w:adjustRightInd w:val="0"/>
              <w:snapToGrid w:val="0"/>
              <w:spacing w:line="360" w:lineRule="auto"/>
              <w:rPr>
                <w:del w:id="1812" w:author="政豪 劉" w:date="2021-09-26T23:55:00Z"/>
                <w:rFonts w:ascii="標楷體" w:eastAsia="標楷體" w:hAnsi="標楷體"/>
                <w:szCs w:val="28"/>
                <w:rPrChange w:id="1813" w:author="user" w:date="2021-09-24T14:55:00Z">
                  <w:rPr>
                    <w:del w:id="1814" w:author="政豪 劉" w:date="2021-09-26T23:55:00Z"/>
                    <w:rFonts w:ascii="標楷體" w:eastAsia="標楷體" w:hAnsi="標楷體"/>
                    <w:sz w:val="28"/>
                    <w:szCs w:val="28"/>
                  </w:rPr>
                </w:rPrChange>
              </w:rPr>
              <w:pPrChange w:id="1815" w:author="user" w:date="2021-09-24T14:55:00Z">
                <w:pPr>
                  <w:spacing w:line="360" w:lineRule="auto"/>
                  <w:ind w:hanging="360"/>
                  <w:jc w:val="both"/>
                </w:pPr>
              </w:pPrChange>
            </w:pPr>
            <w:del w:id="1816" w:author="政豪 劉" w:date="2021-09-26T23:55:00Z">
              <w:r w:rsidRPr="004863B0" w:rsidDel="00F453A3">
                <w:rPr>
                  <w:rFonts w:ascii="標楷體" w:eastAsia="標楷體" w:hAnsi="標楷體" w:cs="Times New Roman"/>
                  <w:color w:val="000000"/>
                  <w:szCs w:val="28"/>
                  <w:rPrChange w:id="1817" w:author="user" w:date="2021-09-24T14:55:00Z">
                    <w:rPr>
                      <w:rFonts w:ascii="標楷體" w:eastAsia="標楷體" w:hAnsi="標楷體" w:cs="Times New Roman"/>
                      <w:color w:val="000000"/>
                      <w:sz w:val="28"/>
                      <w:szCs w:val="28"/>
                    </w:rPr>
                  </w:rPrChange>
                </w:rPr>
                <w:delText xml:space="preserve">1. </w:delText>
              </w:r>
              <w:r w:rsidR="009D6C90" w:rsidRPr="004863B0" w:rsidDel="00F453A3">
                <w:rPr>
                  <w:rFonts w:ascii="標楷體" w:eastAsia="標楷體" w:hAnsi="標楷體" w:cs="Times New Roman"/>
                  <w:color w:val="000000"/>
                  <w:szCs w:val="28"/>
                  <w:rPrChange w:id="1818" w:author="user" w:date="2021-09-24T14:55:00Z">
                    <w:rPr>
                      <w:rFonts w:ascii="標楷體" w:eastAsia="標楷體" w:hAnsi="標楷體" w:cs="Times New Roman"/>
                      <w:color w:val="000000"/>
                      <w:sz w:val="28"/>
                      <w:szCs w:val="28"/>
                    </w:rPr>
                  </w:rPrChange>
                </w:rPr>
                <w:delText>1.</w:delText>
              </w:r>
              <w:r w:rsidRPr="004863B0" w:rsidDel="00F453A3">
                <w:rPr>
                  <w:rFonts w:ascii="標楷體" w:eastAsia="標楷體" w:hAnsi="標楷體" w:cs="Times New Roman"/>
                  <w:color w:val="000000"/>
                  <w:szCs w:val="28"/>
                  <w:rPrChange w:id="1819" w:author="user" w:date="2021-09-24T14:55:00Z">
                    <w:rPr>
                      <w:rFonts w:ascii="標楷體" w:eastAsia="標楷體" w:hAnsi="標楷體" w:cs="Times New Roman"/>
                      <w:color w:val="000000"/>
                      <w:sz w:val="28"/>
                      <w:szCs w:val="28"/>
                    </w:rPr>
                  </w:rPrChange>
                </w:rPr>
                <w:delText>運用身體動作做出題</w:delText>
              </w:r>
            </w:del>
          </w:p>
          <w:p w14:paraId="7A6A265E" w14:textId="7C21DF96" w:rsidR="00815D35" w:rsidRPr="004863B0" w:rsidDel="00F453A3" w:rsidRDefault="00815D35">
            <w:pPr>
              <w:adjustRightInd w:val="0"/>
              <w:snapToGrid w:val="0"/>
              <w:spacing w:line="360" w:lineRule="auto"/>
              <w:rPr>
                <w:del w:id="1820" w:author="政豪 劉" w:date="2021-09-26T23:55:00Z"/>
                <w:rFonts w:ascii="標楷體" w:eastAsia="標楷體" w:hAnsi="標楷體"/>
                <w:szCs w:val="28"/>
                <w:rPrChange w:id="1821" w:author="user" w:date="2021-09-24T14:55:00Z">
                  <w:rPr>
                    <w:del w:id="1822" w:author="政豪 劉" w:date="2021-09-26T23:55:00Z"/>
                    <w:rFonts w:ascii="標楷體" w:eastAsia="標楷體" w:hAnsi="標楷體"/>
                    <w:sz w:val="28"/>
                    <w:szCs w:val="28"/>
                  </w:rPr>
                </w:rPrChange>
              </w:rPr>
              <w:pPrChange w:id="1823" w:author="user" w:date="2021-09-24T14:55:00Z">
                <w:pPr>
                  <w:spacing w:line="360" w:lineRule="auto"/>
                  <w:ind w:left="240" w:hanging="120"/>
                  <w:jc w:val="both"/>
                </w:pPr>
              </w:pPrChange>
            </w:pPr>
            <w:del w:id="1824" w:author="政豪 劉" w:date="2021-09-26T23:55:00Z">
              <w:r w:rsidRPr="004863B0" w:rsidDel="00F453A3">
                <w:rPr>
                  <w:rFonts w:ascii="標楷體" w:eastAsia="標楷體" w:hAnsi="標楷體" w:cs="Times New Roman"/>
                  <w:color w:val="000000"/>
                  <w:szCs w:val="28"/>
                  <w:rPrChange w:id="1825" w:author="user" w:date="2021-09-24T14:55:00Z">
                    <w:rPr>
                      <w:rFonts w:ascii="標楷體" w:eastAsia="標楷體" w:hAnsi="標楷體" w:cs="Times New Roman"/>
                      <w:color w:val="000000"/>
                      <w:sz w:val="28"/>
                      <w:szCs w:val="28"/>
                    </w:rPr>
                  </w:rPrChange>
                </w:rPr>
                <w:delText>目所對應的動作</w:delText>
              </w:r>
            </w:del>
          </w:p>
          <w:p w14:paraId="554ED12B" w14:textId="619174E0" w:rsidR="00815D35" w:rsidRPr="004863B0" w:rsidDel="00F453A3" w:rsidRDefault="00815D35">
            <w:pPr>
              <w:adjustRightInd w:val="0"/>
              <w:snapToGrid w:val="0"/>
              <w:spacing w:line="360" w:lineRule="auto"/>
              <w:rPr>
                <w:del w:id="1826" w:author="政豪 劉" w:date="2021-09-26T23:55:00Z"/>
                <w:rFonts w:ascii="標楷體" w:eastAsia="標楷體" w:hAnsi="標楷體"/>
                <w:szCs w:val="28"/>
                <w:rPrChange w:id="1827" w:author="user" w:date="2021-09-24T14:55:00Z">
                  <w:rPr>
                    <w:del w:id="1828" w:author="政豪 劉" w:date="2021-09-26T23:55:00Z"/>
                    <w:rFonts w:ascii="標楷體" w:eastAsia="標楷體" w:hAnsi="標楷體"/>
                    <w:sz w:val="28"/>
                    <w:szCs w:val="28"/>
                  </w:rPr>
                </w:rPrChange>
              </w:rPr>
              <w:pPrChange w:id="1829" w:author="user" w:date="2021-09-24T14:55:00Z">
                <w:pPr>
                  <w:spacing w:line="360" w:lineRule="auto"/>
                  <w:jc w:val="both"/>
                </w:pPr>
              </w:pPrChange>
            </w:pPr>
            <w:del w:id="1830" w:author="政豪 劉" w:date="2021-09-26T23:55:00Z">
              <w:r w:rsidRPr="004863B0" w:rsidDel="00F453A3">
                <w:rPr>
                  <w:rFonts w:ascii="標楷體" w:eastAsia="標楷體" w:hAnsi="標楷體" w:cs="Times New Roman"/>
                  <w:color w:val="000000"/>
                  <w:szCs w:val="28"/>
                  <w:rPrChange w:id="1831" w:author="user" w:date="2021-09-24T14:55:00Z">
                    <w:rPr>
                      <w:rFonts w:ascii="標楷體" w:eastAsia="標楷體" w:hAnsi="標楷體" w:cs="Times New Roman"/>
                      <w:color w:val="000000"/>
                      <w:sz w:val="28"/>
                      <w:szCs w:val="28"/>
                    </w:rPr>
                  </w:rPrChange>
                </w:rPr>
                <w:delText>2.訓練抑制控制</w:delText>
              </w:r>
            </w:del>
          </w:p>
          <w:p w14:paraId="4BBB438D" w14:textId="720127EA" w:rsidR="00815D35" w:rsidRPr="004863B0" w:rsidDel="00F453A3" w:rsidRDefault="00815D35">
            <w:pPr>
              <w:adjustRightInd w:val="0"/>
              <w:snapToGrid w:val="0"/>
              <w:spacing w:line="360" w:lineRule="auto"/>
              <w:rPr>
                <w:del w:id="1832" w:author="政豪 劉" w:date="2021-09-26T23:55:00Z"/>
                <w:rFonts w:ascii="標楷體" w:eastAsia="標楷體" w:hAnsi="標楷體"/>
                <w:szCs w:val="28"/>
                <w:rPrChange w:id="1833" w:author="user" w:date="2021-09-24T14:55:00Z">
                  <w:rPr>
                    <w:del w:id="1834" w:author="政豪 劉" w:date="2021-09-26T23:55:00Z"/>
                    <w:rFonts w:ascii="標楷體" w:eastAsia="標楷體" w:hAnsi="標楷體"/>
                    <w:sz w:val="28"/>
                    <w:szCs w:val="28"/>
                  </w:rPr>
                </w:rPrChange>
              </w:rPr>
              <w:pPrChange w:id="1835" w:author="user" w:date="2021-09-24T14:55:00Z">
                <w:pPr>
                  <w:spacing w:line="360" w:lineRule="auto"/>
                  <w:jc w:val="both"/>
                </w:pPr>
              </w:pPrChange>
            </w:pPr>
            <w:del w:id="1836" w:author="政豪 劉" w:date="2021-09-26T23:55:00Z">
              <w:r w:rsidRPr="004863B0" w:rsidDel="00F453A3">
                <w:rPr>
                  <w:rFonts w:ascii="標楷體" w:eastAsia="標楷體" w:hAnsi="標楷體" w:cs="Times New Roman"/>
                  <w:color w:val="000000"/>
                  <w:szCs w:val="28"/>
                  <w:rPrChange w:id="1837" w:author="user" w:date="2021-09-24T14:55:00Z">
                    <w:rPr>
                      <w:rFonts w:ascii="標楷體" w:eastAsia="標楷體" w:hAnsi="標楷體" w:cs="Times New Roman"/>
                      <w:color w:val="000000"/>
                      <w:sz w:val="28"/>
                      <w:szCs w:val="28"/>
                    </w:rPr>
                  </w:rPrChange>
                </w:rPr>
                <w:delText>3.熟習形狀概念</w:delText>
              </w:r>
            </w:del>
          </w:p>
          <w:p w14:paraId="6A1B4566" w14:textId="34C38334" w:rsidR="00815D35" w:rsidRPr="004863B0" w:rsidDel="00F453A3" w:rsidRDefault="00815D35">
            <w:pPr>
              <w:adjustRightInd w:val="0"/>
              <w:snapToGrid w:val="0"/>
              <w:spacing w:line="360" w:lineRule="auto"/>
              <w:rPr>
                <w:del w:id="1838" w:author="政豪 劉" w:date="2021-09-26T23:55:00Z"/>
                <w:rFonts w:ascii="標楷體" w:eastAsia="標楷體" w:hAnsi="標楷體"/>
                <w:szCs w:val="28"/>
                <w:rPrChange w:id="1839" w:author="user" w:date="2021-09-24T14:55:00Z">
                  <w:rPr>
                    <w:del w:id="1840" w:author="政豪 劉" w:date="2021-09-26T23:55:00Z"/>
                    <w:rFonts w:ascii="標楷體" w:eastAsia="標楷體" w:hAnsi="標楷體"/>
                    <w:sz w:val="28"/>
                    <w:szCs w:val="28"/>
                  </w:rPr>
                </w:rPrChange>
              </w:rPr>
              <w:pPrChange w:id="1841" w:author="user" w:date="2021-09-24T14:55:00Z">
                <w:pPr>
                  <w:spacing w:line="360" w:lineRule="auto"/>
                  <w:jc w:val="both"/>
                </w:pPr>
              </w:pPrChange>
            </w:pPr>
            <w:del w:id="1842" w:author="政豪 劉" w:date="2021-09-26T23:55:00Z">
              <w:r w:rsidRPr="004863B0" w:rsidDel="00F453A3">
                <w:rPr>
                  <w:rFonts w:ascii="標楷體" w:eastAsia="標楷體" w:hAnsi="標楷體" w:cs="Times New Roman"/>
                  <w:color w:val="000000"/>
                  <w:szCs w:val="28"/>
                  <w:rPrChange w:id="1843" w:author="user" w:date="2021-09-24T14:55:00Z">
                    <w:rPr>
                      <w:rFonts w:ascii="標楷體" w:eastAsia="標楷體" w:hAnsi="標楷體" w:cs="Times New Roman"/>
                      <w:color w:val="000000"/>
                      <w:sz w:val="28"/>
                      <w:szCs w:val="28"/>
                    </w:rPr>
                  </w:rPrChange>
                </w:rPr>
                <w:delText>4.完成遊戲目標</w:delText>
              </w:r>
            </w:del>
          </w:p>
        </w:tc>
      </w:tr>
      <w:tr w:rsidR="00815D35" w:rsidRPr="004863B0" w:rsidDel="00F453A3" w14:paraId="0452BB48" w14:textId="2CB6CAD4" w:rsidTr="00815D35">
        <w:trPr>
          <w:trHeight w:val="1440"/>
          <w:del w:id="1844" w:author="政豪 劉" w:date="2021-09-26T23:55:00Z"/>
        </w:trPr>
        <w:tc>
          <w:tcPr>
            <w:tcW w:w="0" w:type="auto"/>
            <w:tcBorders>
              <w:top w:val="single" w:sz="8" w:space="0" w:color="000000"/>
              <w:bottom w:val="single" w:sz="12" w:space="0" w:color="000000"/>
            </w:tcBorders>
            <w:tcMar>
              <w:top w:w="0" w:type="dxa"/>
              <w:left w:w="115" w:type="dxa"/>
              <w:bottom w:w="0" w:type="dxa"/>
              <w:right w:w="115" w:type="dxa"/>
            </w:tcMar>
            <w:hideMark/>
          </w:tcPr>
          <w:p w14:paraId="0E51E3EB" w14:textId="14E126FA" w:rsidR="00815D35" w:rsidRPr="004863B0" w:rsidDel="00F453A3" w:rsidRDefault="00815D35">
            <w:pPr>
              <w:adjustRightInd w:val="0"/>
              <w:snapToGrid w:val="0"/>
              <w:spacing w:line="360" w:lineRule="auto"/>
              <w:rPr>
                <w:del w:id="1845" w:author="政豪 劉" w:date="2021-09-26T23:55:00Z"/>
                <w:rFonts w:ascii="標楷體" w:eastAsia="標楷體" w:hAnsi="標楷體"/>
                <w:szCs w:val="28"/>
                <w:rPrChange w:id="1846" w:author="user" w:date="2021-09-24T14:55:00Z">
                  <w:rPr>
                    <w:del w:id="1847" w:author="政豪 劉" w:date="2021-09-26T23:55:00Z"/>
                    <w:rFonts w:ascii="標楷體" w:eastAsia="標楷體" w:hAnsi="標楷體"/>
                    <w:sz w:val="28"/>
                    <w:szCs w:val="28"/>
                  </w:rPr>
                </w:rPrChange>
              </w:rPr>
              <w:pPrChange w:id="1848" w:author="user" w:date="2021-09-24T14:55:00Z">
                <w:pPr>
                  <w:spacing w:line="360" w:lineRule="auto"/>
                  <w:jc w:val="both"/>
                </w:pPr>
              </w:pPrChange>
            </w:pPr>
            <w:del w:id="1849" w:author="政豪 劉" w:date="2021-09-26T23:55:00Z">
              <w:r w:rsidRPr="004863B0" w:rsidDel="00F453A3">
                <w:rPr>
                  <w:rFonts w:ascii="標楷體" w:eastAsia="標楷體" w:hAnsi="標楷體" w:cs="Times New Roman"/>
                  <w:b/>
                  <w:bCs/>
                  <w:color w:val="000000"/>
                  <w:szCs w:val="28"/>
                  <w:rPrChange w:id="1850" w:author="user" w:date="2021-09-24T14:55:00Z">
                    <w:rPr>
                      <w:rFonts w:ascii="標楷體" w:eastAsia="標楷體" w:hAnsi="標楷體" w:cs="Times New Roman"/>
                      <w:b/>
                      <w:bCs/>
                      <w:color w:val="000000"/>
                      <w:sz w:val="28"/>
                      <w:szCs w:val="28"/>
                    </w:rPr>
                  </w:rPrChange>
                </w:rPr>
                <w:delText>活動九</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76A163A4" w14:textId="67457A11" w:rsidR="00815D35" w:rsidRPr="004863B0" w:rsidDel="00F453A3" w:rsidRDefault="00815D35">
            <w:pPr>
              <w:adjustRightInd w:val="0"/>
              <w:snapToGrid w:val="0"/>
              <w:spacing w:line="360" w:lineRule="auto"/>
              <w:rPr>
                <w:del w:id="1851" w:author="政豪 劉" w:date="2021-09-26T23:55:00Z"/>
                <w:rFonts w:ascii="標楷體" w:eastAsia="標楷體" w:hAnsi="標楷體"/>
                <w:szCs w:val="28"/>
                <w:rPrChange w:id="1852" w:author="user" w:date="2021-09-24T14:55:00Z">
                  <w:rPr>
                    <w:del w:id="1853" w:author="政豪 劉" w:date="2021-09-26T23:55:00Z"/>
                    <w:rFonts w:ascii="標楷體" w:eastAsia="標楷體" w:hAnsi="標楷體"/>
                    <w:sz w:val="28"/>
                    <w:szCs w:val="28"/>
                  </w:rPr>
                </w:rPrChange>
              </w:rPr>
              <w:pPrChange w:id="1854" w:author="user" w:date="2021-09-24T14:55:00Z">
                <w:pPr>
                  <w:spacing w:line="360" w:lineRule="auto"/>
                  <w:jc w:val="both"/>
                </w:pPr>
              </w:pPrChange>
            </w:pPr>
            <w:del w:id="1855" w:author="政豪 劉" w:date="2021-09-26T23:55:00Z">
              <w:r w:rsidRPr="004863B0" w:rsidDel="00F453A3">
                <w:rPr>
                  <w:rFonts w:ascii="標楷體" w:eastAsia="標楷體" w:hAnsi="標楷體" w:cs="Times New Roman"/>
                  <w:color w:val="000000"/>
                  <w:szCs w:val="28"/>
                  <w:rPrChange w:id="1856" w:author="user" w:date="2021-09-24T14:55:00Z">
                    <w:rPr>
                      <w:rFonts w:ascii="標楷體" w:eastAsia="標楷體" w:hAnsi="標楷體" w:cs="Times New Roman"/>
                      <w:color w:val="000000"/>
                      <w:sz w:val="28"/>
                      <w:szCs w:val="28"/>
                    </w:rPr>
                  </w:rPrChange>
                </w:rPr>
                <w:delText>移動性：</w:delText>
              </w:r>
            </w:del>
          </w:p>
          <w:p w14:paraId="28789067" w14:textId="20EF318A" w:rsidR="00815D35" w:rsidRPr="004863B0" w:rsidDel="00F453A3" w:rsidRDefault="00815D35">
            <w:pPr>
              <w:adjustRightInd w:val="0"/>
              <w:snapToGrid w:val="0"/>
              <w:spacing w:line="360" w:lineRule="auto"/>
              <w:rPr>
                <w:del w:id="1857" w:author="政豪 劉" w:date="2021-09-26T23:55:00Z"/>
                <w:rFonts w:ascii="標楷體" w:eastAsia="標楷體" w:hAnsi="標楷體"/>
                <w:szCs w:val="28"/>
                <w:rPrChange w:id="1858" w:author="user" w:date="2021-09-24T14:55:00Z">
                  <w:rPr>
                    <w:del w:id="1859" w:author="政豪 劉" w:date="2021-09-26T23:55:00Z"/>
                    <w:rFonts w:ascii="標楷體" w:eastAsia="標楷體" w:hAnsi="標楷體"/>
                    <w:sz w:val="28"/>
                    <w:szCs w:val="28"/>
                  </w:rPr>
                </w:rPrChange>
              </w:rPr>
              <w:pPrChange w:id="1860" w:author="user" w:date="2021-09-24T14:55:00Z">
                <w:pPr>
                  <w:spacing w:line="360" w:lineRule="auto"/>
                  <w:jc w:val="both"/>
                </w:pPr>
              </w:pPrChange>
            </w:pPr>
            <w:del w:id="1861" w:author="政豪 劉" w:date="2021-09-26T23:55:00Z">
              <w:r w:rsidRPr="004863B0" w:rsidDel="00F453A3">
                <w:rPr>
                  <w:rFonts w:ascii="標楷體" w:eastAsia="標楷體" w:hAnsi="標楷體" w:cs="Times New Roman"/>
                  <w:color w:val="000000"/>
                  <w:szCs w:val="28"/>
                  <w:rPrChange w:id="1862" w:author="user" w:date="2021-09-24T14:55:00Z">
                    <w:rPr>
                      <w:rFonts w:ascii="標楷體" w:eastAsia="標楷體" w:hAnsi="標楷體" w:cs="Times New Roman"/>
                      <w:color w:val="000000"/>
                      <w:sz w:val="28"/>
                      <w:szCs w:val="28"/>
                    </w:rPr>
                  </w:rPrChange>
                </w:rPr>
                <w:delText>雙腳跳</w:delText>
              </w:r>
            </w:del>
          </w:p>
          <w:p w14:paraId="344882C8" w14:textId="6ED84EFE" w:rsidR="00815D35" w:rsidRPr="004863B0" w:rsidDel="00F453A3" w:rsidRDefault="00815D35">
            <w:pPr>
              <w:adjustRightInd w:val="0"/>
              <w:snapToGrid w:val="0"/>
              <w:spacing w:line="360" w:lineRule="auto"/>
              <w:rPr>
                <w:del w:id="1863" w:author="政豪 劉" w:date="2021-09-26T23:55:00Z"/>
                <w:rFonts w:ascii="標楷體" w:eastAsia="標楷體" w:hAnsi="標楷體"/>
                <w:szCs w:val="28"/>
                <w:rPrChange w:id="1864" w:author="user" w:date="2021-09-24T14:55:00Z">
                  <w:rPr>
                    <w:del w:id="1865" w:author="政豪 劉" w:date="2021-09-26T23:55:00Z"/>
                    <w:rFonts w:ascii="標楷體" w:eastAsia="標楷體" w:hAnsi="標楷體"/>
                    <w:sz w:val="28"/>
                    <w:szCs w:val="28"/>
                  </w:rPr>
                </w:rPrChange>
              </w:rPr>
              <w:pPrChange w:id="1866" w:author="user" w:date="2021-09-24T14:55:00Z">
                <w:pPr>
                  <w:spacing w:line="360" w:lineRule="auto"/>
                  <w:jc w:val="both"/>
                </w:pPr>
              </w:pPrChange>
            </w:pPr>
            <w:del w:id="1867" w:author="政豪 劉" w:date="2021-09-26T23:55:00Z">
              <w:r w:rsidRPr="004863B0" w:rsidDel="00F453A3">
                <w:rPr>
                  <w:rFonts w:ascii="標楷體" w:eastAsia="標楷體" w:hAnsi="標楷體" w:cs="Times New Roman"/>
                  <w:color w:val="000000"/>
                  <w:szCs w:val="28"/>
                  <w:rPrChange w:id="1868" w:author="user" w:date="2021-09-24T14:55:00Z">
                    <w:rPr>
                      <w:rFonts w:ascii="標楷體" w:eastAsia="標楷體" w:hAnsi="標楷體" w:cs="Times New Roman"/>
                      <w:color w:val="000000"/>
                      <w:sz w:val="28"/>
                      <w:szCs w:val="28"/>
                    </w:rPr>
                  </w:rPrChange>
                </w:rPr>
                <w:delText>操作性：</w:delText>
              </w:r>
            </w:del>
          </w:p>
          <w:p w14:paraId="5CCDF172" w14:textId="7C156C76" w:rsidR="00815D35" w:rsidRPr="004863B0" w:rsidDel="00F453A3" w:rsidRDefault="00815D35">
            <w:pPr>
              <w:adjustRightInd w:val="0"/>
              <w:snapToGrid w:val="0"/>
              <w:spacing w:line="360" w:lineRule="auto"/>
              <w:rPr>
                <w:del w:id="1869" w:author="政豪 劉" w:date="2021-09-26T23:55:00Z"/>
                <w:rFonts w:ascii="標楷體" w:eastAsia="標楷體" w:hAnsi="標楷體"/>
                <w:szCs w:val="28"/>
                <w:rPrChange w:id="1870" w:author="user" w:date="2021-09-24T14:55:00Z">
                  <w:rPr>
                    <w:del w:id="1871" w:author="政豪 劉" w:date="2021-09-26T23:55:00Z"/>
                    <w:rFonts w:ascii="標楷體" w:eastAsia="標楷體" w:hAnsi="標楷體"/>
                    <w:sz w:val="28"/>
                    <w:szCs w:val="28"/>
                  </w:rPr>
                </w:rPrChange>
              </w:rPr>
              <w:pPrChange w:id="1872" w:author="user" w:date="2021-09-24T14:55:00Z">
                <w:pPr>
                  <w:spacing w:line="360" w:lineRule="auto"/>
                  <w:jc w:val="both"/>
                </w:pPr>
              </w:pPrChange>
            </w:pPr>
            <w:del w:id="1873" w:author="政豪 劉" w:date="2021-09-26T23:55:00Z">
              <w:r w:rsidRPr="004863B0" w:rsidDel="00F453A3">
                <w:rPr>
                  <w:rFonts w:ascii="標楷體" w:eastAsia="標楷體" w:hAnsi="標楷體" w:cs="Times New Roman"/>
                  <w:color w:val="000000"/>
                  <w:szCs w:val="28"/>
                  <w:rPrChange w:id="1874" w:author="user" w:date="2021-09-24T14:55:00Z">
                    <w:rPr>
                      <w:rFonts w:ascii="標楷體" w:eastAsia="標楷體" w:hAnsi="標楷體" w:cs="Times New Roman"/>
                      <w:color w:val="000000"/>
                      <w:sz w:val="28"/>
                      <w:szCs w:val="28"/>
                    </w:rPr>
                  </w:rPrChange>
                </w:rPr>
                <w:delText>運球</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63B4847E" w14:textId="53BA2EED" w:rsidR="00815D35" w:rsidRPr="004863B0" w:rsidDel="00F453A3" w:rsidRDefault="00815D35">
            <w:pPr>
              <w:adjustRightInd w:val="0"/>
              <w:snapToGrid w:val="0"/>
              <w:spacing w:line="360" w:lineRule="auto"/>
              <w:rPr>
                <w:del w:id="1875" w:author="政豪 劉" w:date="2021-09-26T23:55:00Z"/>
                <w:rFonts w:ascii="標楷體" w:eastAsia="標楷體" w:hAnsi="標楷體"/>
                <w:szCs w:val="28"/>
                <w:rPrChange w:id="1876" w:author="user" w:date="2021-09-24T14:55:00Z">
                  <w:rPr>
                    <w:del w:id="1877" w:author="政豪 劉" w:date="2021-09-26T23:55:00Z"/>
                    <w:rFonts w:ascii="標楷體" w:eastAsia="標楷體" w:hAnsi="標楷體"/>
                    <w:sz w:val="28"/>
                    <w:szCs w:val="28"/>
                  </w:rPr>
                </w:rPrChange>
              </w:rPr>
              <w:pPrChange w:id="1878" w:author="user" w:date="2021-09-24T14:55:00Z">
                <w:pPr>
                  <w:spacing w:line="360" w:lineRule="auto"/>
                  <w:jc w:val="both"/>
                </w:pPr>
              </w:pPrChange>
            </w:pPr>
            <w:del w:id="1879" w:author="政豪 劉" w:date="2021-09-26T23:55:00Z">
              <w:r w:rsidRPr="004863B0" w:rsidDel="00F453A3">
                <w:rPr>
                  <w:rFonts w:ascii="標楷體" w:eastAsia="標楷體" w:hAnsi="標楷體" w:cs="Times New Roman"/>
                  <w:color w:val="000000"/>
                  <w:szCs w:val="28"/>
                  <w:rPrChange w:id="1880" w:author="user" w:date="2021-09-24T14:55:00Z">
                    <w:rPr>
                      <w:rFonts w:ascii="標楷體" w:eastAsia="標楷體" w:hAnsi="標楷體" w:cs="Times New Roman"/>
                      <w:color w:val="000000"/>
                      <w:sz w:val="28"/>
                      <w:szCs w:val="28"/>
                    </w:rPr>
                  </w:rPrChange>
                </w:rPr>
                <w:delText>認知靈活性</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1F4BCD10" w14:textId="2BC61A98" w:rsidR="00815D35" w:rsidRPr="004863B0" w:rsidDel="00F453A3" w:rsidRDefault="00815D35">
            <w:pPr>
              <w:adjustRightInd w:val="0"/>
              <w:snapToGrid w:val="0"/>
              <w:spacing w:line="360" w:lineRule="auto"/>
              <w:rPr>
                <w:del w:id="1881" w:author="政豪 劉" w:date="2021-09-26T23:55:00Z"/>
                <w:rFonts w:ascii="標楷體" w:eastAsia="標楷體" w:hAnsi="標楷體"/>
                <w:szCs w:val="28"/>
                <w:rPrChange w:id="1882" w:author="user" w:date="2021-09-24T14:55:00Z">
                  <w:rPr>
                    <w:del w:id="1883" w:author="政豪 劉" w:date="2021-09-26T23:55:00Z"/>
                    <w:rFonts w:ascii="標楷體" w:eastAsia="標楷體" w:hAnsi="標楷體"/>
                    <w:sz w:val="28"/>
                    <w:szCs w:val="28"/>
                  </w:rPr>
                </w:rPrChange>
              </w:rPr>
              <w:pPrChange w:id="1884" w:author="user" w:date="2021-09-24T14:55:00Z">
                <w:pPr>
                  <w:spacing w:line="360" w:lineRule="auto"/>
                  <w:jc w:val="both"/>
                </w:pPr>
              </w:pPrChange>
            </w:pPr>
            <w:del w:id="1885" w:author="政豪 劉" w:date="2021-09-26T23:55:00Z">
              <w:r w:rsidRPr="004863B0" w:rsidDel="00F453A3">
                <w:rPr>
                  <w:rFonts w:ascii="標楷體" w:eastAsia="標楷體" w:hAnsi="標楷體" w:cs="Times New Roman"/>
                  <w:color w:val="000000"/>
                  <w:szCs w:val="28"/>
                  <w:rPrChange w:id="1886" w:author="user" w:date="2021-09-24T14:55:00Z">
                    <w:rPr>
                      <w:rFonts w:ascii="標楷體" w:eastAsia="標楷體" w:hAnsi="標楷體" w:cs="Times New Roman"/>
                      <w:color w:val="000000"/>
                      <w:sz w:val="28"/>
                      <w:szCs w:val="28"/>
                    </w:rPr>
                  </w:rPrChange>
                </w:rPr>
                <w:delText>顏色與形狀</w:delText>
              </w:r>
            </w:del>
          </w:p>
        </w:tc>
        <w:tc>
          <w:tcPr>
            <w:tcW w:w="0" w:type="auto"/>
            <w:tcBorders>
              <w:top w:val="single" w:sz="8" w:space="0" w:color="000000"/>
              <w:bottom w:val="single" w:sz="12" w:space="0" w:color="000000"/>
            </w:tcBorders>
            <w:tcMar>
              <w:top w:w="0" w:type="dxa"/>
              <w:left w:w="115" w:type="dxa"/>
              <w:bottom w:w="0" w:type="dxa"/>
              <w:right w:w="115" w:type="dxa"/>
            </w:tcMar>
            <w:hideMark/>
          </w:tcPr>
          <w:p w14:paraId="3A0698E2" w14:textId="36A5F8F5" w:rsidR="00815D35" w:rsidRPr="004863B0" w:rsidDel="00F453A3" w:rsidRDefault="00815D35">
            <w:pPr>
              <w:adjustRightInd w:val="0"/>
              <w:snapToGrid w:val="0"/>
              <w:spacing w:line="360" w:lineRule="auto"/>
              <w:rPr>
                <w:del w:id="1887" w:author="政豪 劉" w:date="2021-09-26T23:55:00Z"/>
                <w:rFonts w:ascii="標楷體" w:eastAsia="標楷體" w:hAnsi="標楷體"/>
                <w:szCs w:val="28"/>
                <w:rPrChange w:id="1888" w:author="user" w:date="2021-09-24T14:55:00Z">
                  <w:rPr>
                    <w:del w:id="1889" w:author="政豪 劉" w:date="2021-09-26T23:55:00Z"/>
                    <w:rFonts w:ascii="標楷體" w:eastAsia="標楷體" w:hAnsi="標楷體"/>
                    <w:sz w:val="28"/>
                    <w:szCs w:val="28"/>
                  </w:rPr>
                </w:rPrChange>
              </w:rPr>
              <w:pPrChange w:id="1890" w:author="user" w:date="2021-09-24T14:55:00Z">
                <w:pPr>
                  <w:spacing w:line="360" w:lineRule="auto"/>
                  <w:ind w:hanging="360"/>
                  <w:jc w:val="both"/>
                </w:pPr>
              </w:pPrChange>
            </w:pPr>
            <w:del w:id="1891" w:author="政豪 劉" w:date="2021-09-26T23:55:00Z">
              <w:r w:rsidRPr="004863B0" w:rsidDel="00F453A3">
                <w:rPr>
                  <w:rFonts w:ascii="標楷體" w:eastAsia="標楷體" w:hAnsi="標楷體" w:cs="Times New Roman"/>
                  <w:color w:val="000000"/>
                  <w:szCs w:val="28"/>
                  <w:rPrChange w:id="1892" w:author="user" w:date="2021-09-24T14:55:00Z">
                    <w:rPr>
                      <w:rFonts w:ascii="標楷體" w:eastAsia="標楷體" w:hAnsi="標楷體" w:cs="Times New Roman"/>
                      <w:color w:val="000000"/>
                      <w:sz w:val="28"/>
                      <w:szCs w:val="28"/>
                    </w:rPr>
                  </w:rPrChange>
                </w:rPr>
                <w:delText xml:space="preserve">1. </w:delText>
              </w:r>
              <w:r w:rsidR="009D6C90" w:rsidRPr="004863B0" w:rsidDel="00F453A3">
                <w:rPr>
                  <w:rFonts w:ascii="標楷體" w:eastAsia="標楷體" w:hAnsi="標楷體" w:cs="Times New Roman"/>
                  <w:color w:val="000000"/>
                  <w:szCs w:val="28"/>
                  <w:rPrChange w:id="1893" w:author="user" w:date="2021-09-24T14:55:00Z">
                    <w:rPr>
                      <w:rFonts w:ascii="標楷體" w:eastAsia="標楷體" w:hAnsi="標楷體" w:cs="Times New Roman"/>
                      <w:color w:val="000000"/>
                      <w:sz w:val="28"/>
                      <w:szCs w:val="28"/>
                    </w:rPr>
                  </w:rPrChange>
                </w:rPr>
                <w:delText>1.</w:delText>
              </w:r>
              <w:r w:rsidRPr="004863B0" w:rsidDel="00F453A3">
                <w:rPr>
                  <w:rFonts w:ascii="標楷體" w:eastAsia="標楷體" w:hAnsi="標楷體" w:cs="Times New Roman"/>
                  <w:color w:val="000000"/>
                  <w:szCs w:val="28"/>
                  <w:rPrChange w:id="1894" w:author="user" w:date="2021-09-24T14:55:00Z">
                    <w:rPr>
                      <w:rFonts w:ascii="標楷體" w:eastAsia="標楷體" w:hAnsi="標楷體" w:cs="Times New Roman"/>
                      <w:color w:val="000000"/>
                      <w:sz w:val="28"/>
                      <w:szCs w:val="28"/>
                    </w:rPr>
                  </w:rPrChange>
                </w:rPr>
                <w:delText>運用身體動作做出題</w:delText>
              </w:r>
            </w:del>
          </w:p>
          <w:p w14:paraId="2A23E72D" w14:textId="50B6CF7A" w:rsidR="00815D35" w:rsidRPr="004863B0" w:rsidDel="00F453A3" w:rsidRDefault="00815D35">
            <w:pPr>
              <w:adjustRightInd w:val="0"/>
              <w:snapToGrid w:val="0"/>
              <w:spacing w:line="360" w:lineRule="auto"/>
              <w:rPr>
                <w:del w:id="1895" w:author="政豪 劉" w:date="2021-09-26T23:55:00Z"/>
                <w:rFonts w:ascii="標楷體" w:eastAsia="標楷體" w:hAnsi="標楷體"/>
                <w:szCs w:val="28"/>
                <w:rPrChange w:id="1896" w:author="user" w:date="2021-09-24T14:55:00Z">
                  <w:rPr>
                    <w:del w:id="1897" w:author="政豪 劉" w:date="2021-09-26T23:55:00Z"/>
                    <w:rFonts w:ascii="標楷體" w:eastAsia="標楷體" w:hAnsi="標楷體"/>
                    <w:sz w:val="28"/>
                    <w:szCs w:val="28"/>
                  </w:rPr>
                </w:rPrChange>
              </w:rPr>
              <w:pPrChange w:id="1898" w:author="user" w:date="2021-09-24T14:55:00Z">
                <w:pPr>
                  <w:spacing w:line="360" w:lineRule="auto"/>
                  <w:ind w:left="240" w:hanging="120"/>
                  <w:jc w:val="both"/>
                </w:pPr>
              </w:pPrChange>
            </w:pPr>
            <w:del w:id="1899" w:author="政豪 劉" w:date="2021-09-26T23:55:00Z">
              <w:r w:rsidRPr="004863B0" w:rsidDel="00F453A3">
                <w:rPr>
                  <w:rFonts w:ascii="標楷體" w:eastAsia="標楷體" w:hAnsi="標楷體" w:cs="Times New Roman"/>
                  <w:color w:val="000000"/>
                  <w:szCs w:val="28"/>
                  <w:rPrChange w:id="1900" w:author="user" w:date="2021-09-24T14:55:00Z">
                    <w:rPr>
                      <w:rFonts w:ascii="標楷體" w:eastAsia="標楷體" w:hAnsi="標楷體" w:cs="Times New Roman"/>
                      <w:color w:val="000000"/>
                      <w:sz w:val="28"/>
                      <w:szCs w:val="28"/>
                    </w:rPr>
                  </w:rPrChange>
                </w:rPr>
                <w:delText>目所對應的動作</w:delText>
              </w:r>
            </w:del>
          </w:p>
          <w:p w14:paraId="3E68715B" w14:textId="51F16CC3" w:rsidR="00815D35" w:rsidRPr="004863B0" w:rsidDel="00F453A3" w:rsidRDefault="00815D35">
            <w:pPr>
              <w:adjustRightInd w:val="0"/>
              <w:snapToGrid w:val="0"/>
              <w:spacing w:line="360" w:lineRule="auto"/>
              <w:rPr>
                <w:del w:id="1901" w:author="政豪 劉" w:date="2021-09-26T23:55:00Z"/>
                <w:rFonts w:ascii="標楷體" w:eastAsia="標楷體" w:hAnsi="標楷體"/>
                <w:szCs w:val="28"/>
                <w:rPrChange w:id="1902" w:author="user" w:date="2021-09-24T14:55:00Z">
                  <w:rPr>
                    <w:del w:id="1903" w:author="政豪 劉" w:date="2021-09-26T23:55:00Z"/>
                    <w:rFonts w:ascii="標楷體" w:eastAsia="標楷體" w:hAnsi="標楷體"/>
                    <w:sz w:val="28"/>
                    <w:szCs w:val="28"/>
                  </w:rPr>
                </w:rPrChange>
              </w:rPr>
              <w:pPrChange w:id="1904" w:author="user" w:date="2021-09-24T14:55:00Z">
                <w:pPr>
                  <w:spacing w:line="360" w:lineRule="auto"/>
                  <w:jc w:val="both"/>
                </w:pPr>
              </w:pPrChange>
            </w:pPr>
            <w:del w:id="1905" w:author="政豪 劉" w:date="2021-09-26T23:55:00Z">
              <w:r w:rsidRPr="004863B0" w:rsidDel="00F453A3">
                <w:rPr>
                  <w:rFonts w:ascii="標楷體" w:eastAsia="標楷體" w:hAnsi="標楷體" w:cs="Times New Roman"/>
                  <w:color w:val="000000"/>
                  <w:szCs w:val="28"/>
                  <w:rPrChange w:id="1906" w:author="user" w:date="2021-09-24T14:55:00Z">
                    <w:rPr>
                      <w:rFonts w:ascii="標楷體" w:eastAsia="標楷體" w:hAnsi="標楷體" w:cs="Times New Roman"/>
                      <w:color w:val="000000"/>
                      <w:sz w:val="28"/>
                      <w:szCs w:val="28"/>
                    </w:rPr>
                  </w:rPrChange>
                </w:rPr>
                <w:delText>2.訓練認知靈活性</w:delText>
              </w:r>
            </w:del>
          </w:p>
          <w:p w14:paraId="47D178E4" w14:textId="296EF0F9" w:rsidR="00815D35" w:rsidRPr="004863B0" w:rsidDel="00F453A3" w:rsidRDefault="00815D35">
            <w:pPr>
              <w:adjustRightInd w:val="0"/>
              <w:snapToGrid w:val="0"/>
              <w:spacing w:line="360" w:lineRule="auto"/>
              <w:rPr>
                <w:del w:id="1907" w:author="政豪 劉" w:date="2021-09-26T23:55:00Z"/>
                <w:rFonts w:ascii="標楷體" w:eastAsia="標楷體" w:hAnsi="標楷體"/>
                <w:szCs w:val="28"/>
                <w:rPrChange w:id="1908" w:author="user" w:date="2021-09-24T14:55:00Z">
                  <w:rPr>
                    <w:del w:id="1909" w:author="政豪 劉" w:date="2021-09-26T23:55:00Z"/>
                    <w:rFonts w:ascii="標楷體" w:eastAsia="標楷體" w:hAnsi="標楷體"/>
                    <w:sz w:val="28"/>
                    <w:szCs w:val="28"/>
                  </w:rPr>
                </w:rPrChange>
              </w:rPr>
              <w:pPrChange w:id="1910" w:author="user" w:date="2021-09-24T14:55:00Z">
                <w:pPr>
                  <w:spacing w:line="360" w:lineRule="auto"/>
                  <w:jc w:val="both"/>
                </w:pPr>
              </w:pPrChange>
            </w:pPr>
            <w:del w:id="1911" w:author="政豪 劉" w:date="2021-09-26T23:55:00Z">
              <w:r w:rsidRPr="004863B0" w:rsidDel="00F453A3">
                <w:rPr>
                  <w:rFonts w:ascii="標楷體" w:eastAsia="標楷體" w:hAnsi="標楷體" w:cs="Times New Roman"/>
                  <w:color w:val="000000"/>
                  <w:szCs w:val="28"/>
                  <w:rPrChange w:id="1912" w:author="user" w:date="2021-09-24T14:55:00Z">
                    <w:rPr>
                      <w:rFonts w:ascii="標楷體" w:eastAsia="標楷體" w:hAnsi="標楷體" w:cs="Times New Roman"/>
                      <w:color w:val="000000"/>
                      <w:sz w:val="28"/>
                      <w:szCs w:val="28"/>
                    </w:rPr>
                  </w:rPrChange>
                </w:rPr>
                <w:delText>3.熟習顏色混形狀概念</w:delText>
              </w:r>
            </w:del>
          </w:p>
          <w:p w14:paraId="4A178B95" w14:textId="0309DED9" w:rsidR="00815D35" w:rsidRPr="004863B0" w:rsidDel="00F453A3" w:rsidRDefault="00815D35">
            <w:pPr>
              <w:adjustRightInd w:val="0"/>
              <w:snapToGrid w:val="0"/>
              <w:spacing w:line="360" w:lineRule="auto"/>
              <w:rPr>
                <w:del w:id="1913" w:author="政豪 劉" w:date="2021-09-26T23:55:00Z"/>
                <w:rFonts w:ascii="標楷體" w:eastAsia="標楷體" w:hAnsi="標楷體"/>
                <w:szCs w:val="28"/>
                <w:rPrChange w:id="1914" w:author="user" w:date="2021-09-24T14:55:00Z">
                  <w:rPr>
                    <w:del w:id="1915" w:author="政豪 劉" w:date="2021-09-26T23:55:00Z"/>
                    <w:rFonts w:ascii="標楷體" w:eastAsia="標楷體" w:hAnsi="標楷體"/>
                    <w:sz w:val="28"/>
                    <w:szCs w:val="28"/>
                  </w:rPr>
                </w:rPrChange>
              </w:rPr>
              <w:pPrChange w:id="1916" w:author="user" w:date="2021-09-24T14:55:00Z">
                <w:pPr>
                  <w:spacing w:line="360" w:lineRule="auto"/>
                  <w:jc w:val="both"/>
                </w:pPr>
              </w:pPrChange>
            </w:pPr>
            <w:del w:id="1917" w:author="政豪 劉" w:date="2021-09-26T23:55:00Z">
              <w:r w:rsidRPr="004863B0" w:rsidDel="00F453A3">
                <w:rPr>
                  <w:rFonts w:ascii="標楷體" w:eastAsia="標楷體" w:hAnsi="標楷體" w:cs="Times New Roman"/>
                  <w:color w:val="000000"/>
                  <w:szCs w:val="28"/>
                  <w:rPrChange w:id="1918" w:author="user" w:date="2021-09-24T14:55:00Z">
                    <w:rPr>
                      <w:rFonts w:ascii="標楷體" w:eastAsia="標楷體" w:hAnsi="標楷體" w:cs="Times New Roman"/>
                      <w:color w:val="000000"/>
                      <w:sz w:val="28"/>
                      <w:szCs w:val="28"/>
                    </w:rPr>
                  </w:rPrChange>
                </w:rPr>
                <w:delText>4.完成遊戲目標</w:delText>
              </w:r>
            </w:del>
          </w:p>
        </w:tc>
      </w:tr>
    </w:tbl>
    <w:p w14:paraId="31AEE51E" w14:textId="7B8FEFFF" w:rsidR="00DC2F2A" w:rsidRPr="00A47D85" w:rsidDel="00F453A3" w:rsidRDefault="00DC2F2A" w:rsidP="00F453A3">
      <w:pPr>
        <w:adjustRightInd w:val="0"/>
        <w:snapToGrid w:val="0"/>
        <w:spacing w:line="360" w:lineRule="auto"/>
        <w:rPr>
          <w:del w:id="1919" w:author="政豪 劉" w:date="2021-09-26T23:55:00Z"/>
          <w:rFonts w:ascii="Times New Roman" w:eastAsia="標楷體" w:hAnsi="Times New Roman"/>
          <w:color w:val="000000" w:themeColor="text1"/>
          <w:sz w:val="28"/>
          <w:szCs w:val="28"/>
        </w:rPr>
      </w:pPr>
    </w:p>
    <w:p w14:paraId="7FC38B02" w14:textId="49A15E43" w:rsidR="00DC2F2A" w:rsidRDefault="00DC2F2A" w:rsidP="00F453A3">
      <w:pPr>
        <w:adjustRightInd w:val="0"/>
        <w:snapToGrid w:val="0"/>
        <w:spacing w:line="360" w:lineRule="auto"/>
        <w:rPr>
          <w:ins w:id="1920" w:author="政豪 劉" w:date="2021-09-25T20:17:00Z"/>
          <w:rFonts w:ascii="Times New Roman" w:eastAsia="標楷體" w:hAnsi="Times New Roman"/>
          <w:color w:val="000000" w:themeColor="text1"/>
          <w:sz w:val="28"/>
          <w:szCs w:val="28"/>
        </w:rPr>
      </w:pPr>
    </w:p>
    <w:p w14:paraId="4EAA1FC2" w14:textId="6B631F0C" w:rsidR="00627315" w:rsidDel="006F330B" w:rsidRDefault="00627315" w:rsidP="00462874">
      <w:pPr>
        <w:spacing w:line="360" w:lineRule="auto"/>
        <w:jc w:val="both"/>
        <w:rPr>
          <w:ins w:id="1921" w:author="政豪 劉" w:date="2021-09-25T20:17:00Z"/>
          <w:del w:id="1922" w:author="ETLab" w:date="2021-09-27T13:08:00Z"/>
          <w:rFonts w:ascii="Times New Roman" w:eastAsia="標楷體" w:hAnsi="Times New Roman"/>
          <w:color w:val="000000" w:themeColor="text1"/>
          <w:sz w:val="28"/>
          <w:szCs w:val="28"/>
        </w:rPr>
      </w:pPr>
    </w:p>
    <w:p w14:paraId="64F44A64" w14:textId="54AAF2F0" w:rsidR="00627315" w:rsidRPr="00A47D85" w:rsidDel="006F330B" w:rsidRDefault="00627315" w:rsidP="00462874">
      <w:pPr>
        <w:spacing w:line="360" w:lineRule="auto"/>
        <w:jc w:val="both"/>
        <w:rPr>
          <w:del w:id="1923" w:author="ETLab" w:date="2021-09-27T13:08:00Z"/>
          <w:rFonts w:ascii="Times New Roman" w:eastAsia="標楷體" w:hAnsi="Times New Roman"/>
          <w:color w:val="000000" w:themeColor="text1"/>
          <w:sz w:val="28"/>
          <w:szCs w:val="28"/>
        </w:rPr>
      </w:pPr>
    </w:p>
    <w:p w14:paraId="4C9ED141" w14:textId="3D36CA76" w:rsidR="00DC2F2A" w:rsidRPr="00A47D85" w:rsidDel="006F330B" w:rsidRDefault="00DC2F2A" w:rsidP="00462874">
      <w:pPr>
        <w:spacing w:line="360" w:lineRule="auto"/>
        <w:jc w:val="both"/>
        <w:rPr>
          <w:del w:id="1924" w:author="ETLab" w:date="2021-09-27T13:08:00Z"/>
          <w:rFonts w:ascii="Times New Roman" w:eastAsia="標楷體" w:hAnsi="Times New Roman"/>
          <w:color w:val="000000" w:themeColor="text1"/>
          <w:sz w:val="28"/>
          <w:szCs w:val="28"/>
        </w:rPr>
      </w:pPr>
    </w:p>
    <w:p w14:paraId="646AD91A" w14:textId="50B27F40" w:rsidR="009D6C90" w:rsidRPr="00A47D85" w:rsidDel="006F330B" w:rsidRDefault="009D6C90" w:rsidP="00462874">
      <w:pPr>
        <w:spacing w:line="360" w:lineRule="auto"/>
        <w:ind w:firstLine="480"/>
        <w:jc w:val="both"/>
        <w:rPr>
          <w:del w:id="1925" w:author="ETLab" w:date="2021-09-27T13:08:00Z"/>
          <w:rFonts w:ascii="Times New Roman" w:eastAsia="標楷體" w:hAnsi="Times New Roman"/>
          <w:color w:val="000000" w:themeColor="text1"/>
          <w:sz w:val="28"/>
          <w:szCs w:val="28"/>
        </w:rPr>
      </w:pPr>
      <w:del w:id="1926" w:author="ETLab" w:date="2021-09-27T13:08:00Z">
        <w:r w:rsidRPr="00A47D85" w:rsidDel="006F330B">
          <w:rPr>
            <w:rFonts w:ascii="Times New Roman" w:eastAsia="標楷體" w:hAnsi="Times New Roman" w:hint="eastAsia"/>
            <w:color w:val="000000" w:themeColor="text1"/>
            <w:sz w:val="28"/>
            <w:szCs w:val="28"/>
          </w:rPr>
          <w:delText>本研究之實驗組與對照組之教學活動內容之差異以表</w:delText>
        </w:r>
        <w:r w:rsidRPr="00A47D85" w:rsidDel="006F330B">
          <w:rPr>
            <w:rFonts w:ascii="Times New Roman" w:eastAsia="標楷體" w:hAnsi="Times New Roman" w:hint="eastAsia"/>
            <w:color w:val="000000" w:themeColor="text1"/>
            <w:sz w:val="28"/>
            <w:szCs w:val="28"/>
          </w:rPr>
          <w:delText>3-7</w:delText>
        </w:r>
        <w:r w:rsidRPr="00A47D85" w:rsidDel="006F330B">
          <w:rPr>
            <w:rFonts w:ascii="Times New Roman" w:eastAsia="標楷體" w:hAnsi="Times New Roman" w:hint="eastAsia"/>
            <w:color w:val="000000" w:themeColor="text1"/>
            <w:sz w:val="28"/>
            <w:szCs w:val="28"/>
          </w:rPr>
          <w:delText>表示</w:delText>
        </w:r>
        <w:r w:rsidRPr="00A47D85" w:rsidDel="006F330B">
          <w:rPr>
            <w:rFonts w:ascii="Times New Roman" w:eastAsia="標楷體" w:hAnsi="Times New Roman"/>
            <w:color w:val="000000" w:themeColor="text1"/>
            <w:sz w:val="28"/>
            <w:szCs w:val="28"/>
          </w:rPr>
          <w:delText>。</w:delText>
        </w:r>
        <w:r w:rsidRPr="00A47D85" w:rsidDel="006F330B">
          <w:rPr>
            <w:rFonts w:ascii="Times New Roman" w:eastAsia="標楷體" w:hAnsi="Times New Roman"/>
            <w:color w:val="000000" w:themeColor="text1"/>
            <w:sz w:val="28"/>
            <w:szCs w:val="28"/>
          </w:rPr>
          <w:br/>
        </w:r>
      </w:del>
    </w:p>
    <w:p w14:paraId="697B0DB6" w14:textId="39149084" w:rsidR="009D6C90" w:rsidRPr="00A47D85" w:rsidDel="006F330B" w:rsidRDefault="009D6C90">
      <w:pPr>
        <w:spacing w:line="360" w:lineRule="auto"/>
        <w:ind w:firstLine="480"/>
        <w:rPr>
          <w:del w:id="1927" w:author="ETLab" w:date="2021-09-27T13:08:00Z"/>
          <w:sz w:val="28"/>
          <w:szCs w:val="28"/>
        </w:rPr>
        <w:pPrChange w:id="1928" w:author="user" w:date="2021-09-24T14:56:00Z">
          <w:pPr>
            <w:spacing w:line="360" w:lineRule="auto"/>
          </w:pPr>
        </w:pPrChange>
      </w:pPr>
      <w:del w:id="1929" w:author="ETLab" w:date="2021-09-27T13:08:00Z">
        <w:r w:rsidRPr="00A47D85" w:rsidDel="006F330B">
          <w:rPr>
            <w:rFonts w:ascii="標楷體" w:eastAsia="標楷體" w:hAnsi="標楷體" w:hint="eastAsia"/>
            <w:color w:val="000000"/>
            <w:sz w:val="28"/>
            <w:szCs w:val="28"/>
          </w:rPr>
          <w:delText>表</w:delText>
        </w:r>
        <w:r w:rsidRPr="00A47D85" w:rsidDel="006F330B">
          <w:rPr>
            <w:rFonts w:ascii="Times New Roman" w:hAnsi="Times New Roman" w:cs="Times New Roman"/>
            <w:color w:val="000000"/>
            <w:sz w:val="28"/>
            <w:szCs w:val="28"/>
          </w:rPr>
          <w:delText>3-</w:delText>
        </w:r>
        <w:r w:rsidRPr="00A47D85" w:rsidDel="006F330B">
          <w:rPr>
            <w:rFonts w:ascii="Times New Roman" w:hAnsi="Times New Roman" w:cs="Times New Roman" w:hint="eastAsia"/>
            <w:color w:val="000000"/>
            <w:sz w:val="28"/>
            <w:szCs w:val="28"/>
          </w:rPr>
          <w:delText>7</w:delText>
        </w:r>
        <w:r w:rsidR="00D52734" w:rsidRPr="00A47D85" w:rsidDel="006F330B">
          <w:rPr>
            <w:rFonts w:ascii="Times New Roman" w:hAnsi="Times New Roman" w:cs="Times New Roman" w:hint="eastAsia"/>
            <w:color w:val="000000"/>
            <w:sz w:val="28"/>
            <w:szCs w:val="28"/>
          </w:rPr>
          <w:delText>實驗組與對照組之</w:delText>
        </w:r>
        <w:r w:rsidRPr="00A47D85" w:rsidDel="006F330B">
          <w:rPr>
            <w:rFonts w:ascii="Times New Roman" w:hAnsi="Times New Roman" w:cs="Times New Roman"/>
            <w:color w:val="000000"/>
            <w:sz w:val="28"/>
            <w:szCs w:val="28"/>
          </w:rPr>
          <w:delText>遊戲教學活動</w:delText>
        </w:r>
        <w:r w:rsidR="00D52734" w:rsidRPr="00A47D85" w:rsidDel="006F330B">
          <w:rPr>
            <w:rFonts w:ascii="Times New Roman" w:hAnsi="Times New Roman" w:cs="Times New Roman" w:hint="eastAsia"/>
            <w:color w:val="000000"/>
            <w:sz w:val="28"/>
            <w:szCs w:val="28"/>
          </w:rPr>
          <w:delText>差異</w:delText>
        </w:r>
        <w:r w:rsidRPr="00A47D85" w:rsidDel="006F330B">
          <w:rPr>
            <w:rFonts w:ascii="Times New Roman" w:hAnsi="Times New Roman" w:cs="Times New Roman"/>
            <w:color w:val="000000"/>
            <w:sz w:val="28"/>
            <w:szCs w:val="28"/>
          </w:rPr>
          <w:delText>說明</w:delText>
        </w:r>
      </w:del>
    </w:p>
    <w:tbl>
      <w:tblPr>
        <w:tblW w:w="8205" w:type="dxa"/>
        <w:jc w:val="center"/>
        <w:tblCellMar>
          <w:top w:w="15" w:type="dxa"/>
          <w:left w:w="15" w:type="dxa"/>
          <w:bottom w:w="15" w:type="dxa"/>
          <w:right w:w="15" w:type="dxa"/>
        </w:tblCellMar>
        <w:tblLook w:val="04A0" w:firstRow="1" w:lastRow="0" w:firstColumn="1" w:lastColumn="0" w:noHBand="0" w:noVBand="1"/>
      </w:tblPr>
      <w:tblGrid>
        <w:gridCol w:w="1418"/>
        <w:gridCol w:w="3402"/>
        <w:gridCol w:w="3385"/>
      </w:tblGrid>
      <w:tr w:rsidR="009D6C90" w:rsidRPr="00A47D85" w:rsidDel="006F330B" w14:paraId="41FDBA6C" w14:textId="7D70068C" w:rsidTr="0032631D">
        <w:trPr>
          <w:trHeight w:val="369"/>
          <w:jc w:val="center"/>
          <w:del w:id="1930" w:author="ETLab" w:date="2021-09-27T13:08:00Z"/>
        </w:trPr>
        <w:tc>
          <w:tcPr>
            <w:tcW w:w="1418" w:type="dxa"/>
            <w:tcBorders>
              <w:top w:val="single" w:sz="4" w:space="0" w:color="auto"/>
              <w:bottom w:val="single" w:sz="4" w:space="0" w:color="auto"/>
            </w:tcBorders>
            <w:tcMar>
              <w:top w:w="0" w:type="dxa"/>
              <w:left w:w="115" w:type="dxa"/>
              <w:bottom w:w="0" w:type="dxa"/>
              <w:right w:w="115" w:type="dxa"/>
            </w:tcMar>
            <w:hideMark/>
          </w:tcPr>
          <w:p w14:paraId="30CA0085" w14:textId="3C529693" w:rsidR="009D6C90" w:rsidRPr="00A47D85" w:rsidDel="006F330B" w:rsidRDefault="009D6C90" w:rsidP="00462874">
            <w:pPr>
              <w:spacing w:line="360" w:lineRule="auto"/>
              <w:rPr>
                <w:del w:id="1931" w:author="ETLab" w:date="2021-09-27T13:08:00Z"/>
                <w:rFonts w:ascii="標楷體" w:eastAsia="標楷體" w:hAnsi="標楷體"/>
                <w:sz w:val="28"/>
                <w:szCs w:val="28"/>
              </w:rPr>
            </w:pPr>
            <w:del w:id="1932" w:author="ETLab" w:date="2021-09-27T13:08:00Z">
              <w:r w:rsidRPr="00A47D85" w:rsidDel="006F330B">
                <w:rPr>
                  <w:rFonts w:ascii="標楷體" w:eastAsia="標楷體" w:hAnsi="標楷體" w:cs="Times New Roman"/>
                  <w:color w:val="000000"/>
                  <w:sz w:val="28"/>
                  <w:szCs w:val="28"/>
                </w:rPr>
                <w:delText>教學活動</w:delText>
              </w:r>
            </w:del>
          </w:p>
        </w:tc>
        <w:tc>
          <w:tcPr>
            <w:tcW w:w="3402" w:type="dxa"/>
            <w:tcBorders>
              <w:top w:val="single" w:sz="4" w:space="0" w:color="auto"/>
              <w:bottom w:val="single" w:sz="4" w:space="0" w:color="auto"/>
            </w:tcBorders>
            <w:tcMar>
              <w:top w:w="0" w:type="dxa"/>
              <w:left w:w="115" w:type="dxa"/>
              <w:bottom w:w="0" w:type="dxa"/>
              <w:right w:w="115" w:type="dxa"/>
            </w:tcMar>
            <w:hideMark/>
          </w:tcPr>
          <w:p w14:paraId="5082BC64" w14:textId="643C1981" w:rsidR="009D6C90" w:rsidRPr="00A47D85" w:rsidDel="006F330B" w:rsidRDefault="009D6C90" w:rsidP="00462874">
            <w:pPr>
              <w:spacing w:line="360" w:lineRule="auto"/>
              <w:jc w:val="center"/>
              <w:rPr>
                <w:del w:id="1933" w:author="ETLab" w:date="2021-09-27T13:08:00Z"/>
                <w:rFonts w:ascii="標楷體" w:eastAsia="標楷體" w:hAnsi="標楷體"/>
                <w:sz w:val="28"/>
                <w:szCs w:val="28"/>
              </w:rPr>
            </w:pPr>
            <w:del w:id="1934" w:author="ETLab" w:date="2021-09-27T13:08:00Z">
              <w:r w:rsidRPr="00A47D85" w:rsidDel="006F330B">
                <w:rPr>
                  <w:rFonts w:ascii="標楷體" w:eastAsia="標楷體" w:hAnsi="標楷體" w:cs="Times New Roman" w:hint="eastAsia"/>
                  <w:color w:val="000000"/>
                  <w:sz w:val="28"/>
                  <w:szCs w:val="28"/>
                </w:rPr>
                <w:delText>實驗組</w:delText>
              </w:r>
            </w:del>
          </w:p>
        </w:tc>
        <w:tc>
          <w:tcPr>
            <w:tcW w:w="3385" w:type="dxa"/>
            <w:tcBorders>
              <w:top w:val="single" w:sz="4" w:space="0" w:color="auto"/>
              <w:bottom w:val="single" w:sz="4" w:space="0" w:color="auto"/>
            </w:tcBorders>
            <w:tcMar>
              <w:top w:w="0" w:type="dxa"/>
              <w:left w:w="115" w:type="dxa"/>
              <w:bottom w:w="0" w:type="dxa"/>
              <w:right w:w="115" w:type="dxa"/>
            </w:tcMar>
            <w:hideMark/>
          </w:tcPr>
          <w:p w14:paraId="42822C82" w14:textId="76D250BB" w:rsidR="009D6C90" w:rsidRPr="00A47D85" w:rsidDel="006F330B" w:rsidRDefault="009D6C90" w:rsidP="00462874">
            <w:pPr>
              <w:spacing w:line="360" w:lineRule="auto"/>
              <w:jc w:val="center"/>
              <w:rPr>
                <w:del w:id="1935" w:author="ETLab" w:date="2021-09-27T13:08:00Z"/>
                <w:rFonts w:ascii="標楷體" w:eastAsia="標楷體" w:hAnsi="標楷體"/>
                <w:sz w:val="28"/>
                <w:szCs w:val="28"/>
              </w:rPr>
            </w:pPr>
            <w:del w:id="1936" w:author="ETLab" w:date="2021-09-27T13:08:00Z">
              <w:r w:rsidRPr="00A47D85" w:rsidDel="006F330B">
                <w:rPr>
                  <w:rFonts w:ascii="標楷體" w:eastAsia="標楷體" w:hAnsi="標楷體" w:hint="eastAsia"/>
                  <w:sz w:val="28"/>
                  <w:szCs w:val="28"/>
                </w:rPr>
                <w:delText>對照組</w:delText>
              </w:r>
            </w:del>
          </w:p>
        </w:tc>
      </w:tr>
      <w:tr w:rsidR="009D6C90" w:rsidRPr="00A47D85" w:rsidDel="006F330B" w14:paraId="79DF7EDA" w14:textId="094E3C19" w:rsidTr="0032631D">
        <w:trPr>
          <w:trHeight w:val="1479"/>
          <w:jc w:val="center"/>
          <w:del w:id="1937" w:author="ETLab" w:date="2021-09-27T13:08:00Z"/>
        </w:trPr>
        <w:tc>
          <w:tcPr>
            <w:tcW w:w="1418" w:type="dxa"/>
            <w:tcBorders>
              <w:top w:val="single" w:sz="4" w:space="0" w:color="auto"/>
              <w:bottom w:val="single" w:sz="4" w:space="0" w:color="7F7F7F"/>
            </w:tcBorders>
            <w:tcMar>
              <w:top w:w="0" w:type="dxa"/>
              <w:left w:w="115" w:type="dxa"/>
              <w:bottom w:w="0" w:type="dxa"/>
              <w:right w:w="115" w:type="dxa"/>
            </w:tcMar>
            <w:hideMark/>
          </w:tcPr>
          <w:p w14:paraId="3DE599BA" w14:textId="7DCA21DE" w:rsidR="009D6C90" w:rsidRPr="00A47D85" w:rsidDel="006F330B" w:rsidRDefault="009D6C90" w:rsidP="00462874">
            <w:pPr>
              <w:spacing w:line="360" w:lineRule="auto"/>
              <w:jc w:val="both"/>
              <w:rPr>
                <w:del w:id="1938" w:author="ETLab" w:date="2021-09-27T13:08:00Z"/>
                <w:rFonts w:ascii="標楷體" w:eastAsia="標楷體" w:hAnsi="標楷體"/>
                <w:sz w:val="28"/>
                <w:szCs w:val="28"/>
              </w:rPr>
            </w:pPr>
            <w:del w:id="1939" w:author="ETLab" w:date="2021-09-27T13:08:00Z">
              <w:r w:rsidRPr="00A47D85" w:rsidDel="006F330B">
                <w:rPr>
                  <w:rFonts w:ascii="標楷體" w:eastAsia="標楷體" w:hAnsi="標楷體" w:cs="Times New Roman"/>
                  <w:b/>
                  <w:bCs/>
                  <w:color w:val="000000"/>
                  <w:sz w:val="28"/>
                  <w:szCs w:val="28"/>
                </w:rPr>
                <w:delText>活動</w:delText>
              </w:r>
              <w:r w:rsidRPr="00A47D85" w:rsidDel="006F330B">
                <w:rPr>
                  <w:rFonts w:ascii="標楷體" w:eastAsia="標楷體" w:hAnsi="標楷體" w:cs="Times New Roman" w:hint="eastAsia"/>
                  <w:b/>
                  <w:bCs/>
                  <w:color w:val="000000"/>
                  <w:sz w:val="28"/>
                  <w:szCs w:val="28"/>
                </w:rPr>
                <w:delText>一</w:delText>
              </w:r>
            </w:del>
          </w:p>
        </w:tc>
        <w:tc>
          <w:tcPr>
            <w:tcW w:w="3402" w:type="dxa"/>
            <w:tcBorders>
              <w:top w:val="single" w:sz="4" w:space="0" w:color="auto"/>
              <w:bottom w:val="single" w:sz="4" w:space="0" w:color="7F7F7F"/>
            </w:tcBorders>
            <w:tcMar>
              <w:top w:w="0" w:type="dxa"/>
              <w:left w:w="115" w:type="dxa"/>
              <w:bottom w:w="0" w:type="dxa"/>
              <w:right w:w="115" w:type="dxa"/>
            </w:tcMar>
            <w:hideMark/>
          </w:tcPr>
          <w:p w14:paraId="46BD6991" w14:textId="1C7BB83A" w:rsidR="009D6C90" w:rsidRPr="00A47D85" w:rsidDel="006F330B" w:rsidRDefault="0032631D" w:rsidP="00462874">
            <w:pPr>
              <w:spacing w:line="360" w:lineRule="auto"/>
              <w:jc w:val="both"/>
              <w:rPr>
                <w:del w:id="1940" w:author="ETLab" w:date="2021-09-27T13:08:00Z"/>
                <w:rFonts w:ascii="標楷體" w:eastAsia="標楷體" w:hAnsi="標楷體"/>
                <w:sz w:val="28"/>
                <w:szCs w:val="28"/>
              </w:rPr>
            </w:pPr>
            <w:del w:id="1941" w:author="ETLab" w:date="2021-09-27T13:08:00Z">
              <w:r w:rsidDel="006F330B">
                <w:rPr>
                  <w:rFonts w:ascii="標楷體" w:eastAsia="標楷體" w:hAnsi="標楷體" w:hint="eastAsia"/>
                  <w:sz w:val="28"/>
                  <w:szCs w:val="28"/>
                </w:rPr>
                <w:delText>互動式</w:delText>
              </w:r>
              <w:r w:rsidR="009D6C90" w:rsidRPr="00A47D85" w:rsidDel="006F330B">
                <w:rPr>
                  <w:rFonts w:ascii="標楷體" w:eastAsia="標楷體" w:hAnsi="標楷體" w:hint="eastAsia"/>
                  <w:sz w:val="28"/>
                  <w:szCs w:val="28"/>
                </w:rPr>
                <w:delText>體感遊戲中的系統出題，學習者用指定的動作選擇相對應的顏色組合回答。</w:delText>
              </w:r>
            </w:del>
          </w:p>
        </w:tc>
        <w:tc>
          <w:tcPr>
            <w:tcW w:w="3385" w:type="dxa"/>
            <w:tcBorders>
              <w:top w:val="single" w:sz="4" w:space="0" w:color="auto"/>
              <w:bottom w:val="single" w:sz="4" w:space="0" w:color="7F7F7F"/>
            </w:tcBorders>
            <w:tcMar>
              <w:top w:w="0" w:type="dxa"/>
              <w:left w:w="115" w:type="dxa"/>
              <w:bottom w:w="0" w:type="dxa"/>
              <w:right w:w="115" w:type="dxa"/>
            </w:tcMar>
            <w:hideMark/>
          </w:tcPr>
          <w:p w14:paraId="52A81A52" w14:textId="1B3632F9" w:rsidR="009D6C90" w:rsidRPr="00A47D85" w:rsidDel="006F330B" w:rsidRDefault="009D6C90" w:rsidP="00462874">
            <w:pPr>
              <w:spacing w:line="360" w:lineRule="auto"/>
              <w:jc w:val="both"/>
              <w:rPr>
                <w:del w:id="1942" w:author="ETLab" w:date="2021-09-27T13:08:00Z"/>
                <w:rFonts w:ascii="標楷體" w:eastAsia="標楷體" w:hAnsi="標楷體"/>
                <w:sz w:val="28"/>
                <w:szCs w:val="28"/>
              </w:rPr>
            </w:pPr>
            <w:del w:id="1943" w:author="ETLab" w:date="2021-09-27T13:08:00Z">
              <w:r w:rsidRPr="00A47D85" w:rsidDel="006F330B">
                <w:rPr>
                  <w:rFonts w:ascii="標楷體" w:eastAsia="標楷體" w:hAnsi="標楷體" w:hint="eastAsia"/>
                  <w:sz w:val="28"/>
                  <w:szCs w:val="28"/>
                </w:rPr>
                <w:delText>指導員翻開題目卡，學習者用指定的動作選擇相對應的顏色組合回答。</w:delText>
              </w:r>
            </w:del>
          </w:p>
        </w:tc>
      </w:tr>
      <w:tr w:rsidR="009D6C90" w:rsidRPr="00A47D85" w:rsidDel="006F330B" w14:paraId="5BE45EE3" w14:textId="731EB506" w:rsidTr="009D6C90">
        <w:trPr>
          <w:trHeight w:val="1479"/>
          <w:jc w:val="center"/>
          <w:del w:id="1944" w:author="ETLab" w:date="2021-09-27T13:08:00Z"/>
        </w:trPr>
        <w:tc>
          <w:tcPr>
            <w:tcW w:w="1418" w:type="dxa"/>
            <w:tcBorders>
              <w:top w:val="single" w:sz="4" w:space="0" w:color="7F7F7F"/>
              <w:bottom w:val="single" w:sz="8" w:space="0" w:color="000000"/>
            </w:tcBorders>
            <w:tcMar>
              <w:top w:w="0" w:type="dxa"/>
              <w:left w:w="115" w:type="dxa"/>
              <w:bottom w:w="0" w:type="dxa"/>
              <w:right w:w="115" w:type="dxa"/>
            </w:tcMar>
            <w:hideMark/>
          </w:tcPr>
          <w:p w14:paraId="0E125DB2" w14:textId="17EB0F98" w:rsidR="009D6C90" w:rsidRPr="00A47D85" w:rsidDel="006F330B" w:rsidRDefault="009D6C90" w:rsidP="00462874">
            <w:pPr>
              <w:spacing w:line="360" w:lineRule="auto"/>
              <w:jc w:val="both"/>
              <w:rPr>
                <w:del w:id="1945" w:author="ETLab" w:date="2021-09-27T13:08:00Z"/>
                <w:rFonts w:ascii="標楷體" w:eastAsia="標楷體" w:hAnsi="標楷體"/>
                <w:sz w:val="28"/>
                <w:szCs w:val="28"/>
              </w:rPr>
            </w:pPr>
            <w:del w:id="1946" w:author="ETLab" w:date="2021-09-27T13:08:00Z">
              <w:r w:rsidRPr="00A47D85" w:rsidDel="006F330B">
                <w:rPr>
                  <w:rFonts w:ascii="標楷體" w:eastAsia="標楷體" w:hAnsi="標楷體" w:cs="Times New Roman"/>
                  <w:b/>
                  <w:bCs/>
                  <w:color w:val="000000"/>
                  <w:sz w:val="28"/>
                  <w:szCs w:val="28"/>
                </w:rPr>
                <w:delText>活動</w:delText>
              </w:r>
              <w:r w:rsidRPr="00A47D85" w:rsidDel="006F330B">
                <w:rPr>
                  <w:rFonts w:ascii="標楷體" w:eastAsia="標楷體" w:hAnsi="標楷體" w:cs="Times New Roman" w:hint="eastAsia"/>
                  <w:b/>
                  <w:bCs/>
                  <w:color w:val="000000"/>
                  <w:sz w:val="28"/>
                  <w:szCs w:val="28"/>
                </w:rPr>
                <w:delText>二</w:delText>
              </w:r>
            </w:del>
          </w:p>
        </w:tc>
        <w:tc>
          <w:tcPr>
            <w:tcW w:w="3402" w:type="dxa"/>
            <w:tcBorders>
              <w:top w:val="single" w:sz="4" w:space="0" w:color="7F7F7F"/>
              <w:bottom w:val="single" w:sz="8" w:space="0" w:color="000000"/>
            </w:tcBorders>
            <w:tcMar>
              <w:top w:w="0" w:type="dxa"/>
              <w:left w:w="115" w:type="dxa"/>
              <w:bottom w:w="0" w:type="dxa"/>
              <w:right w:w="115" w:type="dxa"/>
            </w:tcMar>
            <w:hideMark/>
          </w:tcPr>
          <w:p w14:paraId="298B6AAB" w14:textId="66995D7A" w:rsidR="009D6C90" w:rsidRPr="00A47D85" w:rsidDel="006F330B" w:rsidRDefault="0032631D" w:rsidP="00462874">
            <w:pPr>
              <w:spacing w:line="360" w:lineRule="auto"/>
              <w:jc w:val="both"/>
              <w:rPr>
                <w:del w:id="1947" w:author="ETLab" w:date="2021-09-27T13:08:00Z"/>
                <w:rFonts w:ascii="標楷體" w:eastAsia="標楷體" w:hAnsi="標楷體"/>
                <w:sz w:val="28"/>
                <w:szCs w:val="28"/>
              </w:rPr>
            </w:pPr>
            <w:del w:id="1948" w:author="ETLab" w:date="2021-09-27T13:08:00Z">
              <w:r w:rsidDel="006F330B">
                <w:rPr>
                  <w:rFonts w:ascii="標楷體" w:eastAsia="標楷體" w:hAnsi="標楷體" w:hint="eastAsia"/>
                  <w:sz w:val="28"/>
                  <w:szCs w:val="28"/>
                </w:rPr>
                <w:delText>互動式</w:delText>
              </w:r>
              <w:r w:rsidRPr="00A47D85" w:rsidDel="006F330B">
                <w:rPr>
                  <w:rFonts w:ascii="標楷體" w:eastAsia="標楷體" w:hAnsi="標楷體" w:hint="eastAsia"/>
                  <w:sz w:val="28"/>
                  <w:szCs w:val="28"/>
                </w:rPr>
                <w:delText>體感</w:delText>
              </w:r>
              <w:r w:rsidR="009D6C90" w:rsidRPr="00A47D85" w:rsidDel="006F330B">
                <w:rPr>
                  <w:rFonts w:ascii="標楷體" w:eastAsia="標楷體" w:hAnsi="標楷體" w:hint="eastAsia"/>
                  <w:sz w:val="28"/>
                  <w:szCs w:val="28"/>
                </w:rPr>
                <w:delText>遊戲中的系統出題，學習者用指定的動作選擇相對應的形狀回答。</w:delText>
              </w:r>
            </w:del>
          </w:p>
        </w:tc>
        <w:tc>
          <w:tcPr>
            <w:tcW w:w="3385" w:type="dxa"/>
            <w:tcBorders>
              <w:top w:val="single" w:sz="4" w:space="0" w:color="7F7F7F"/>
              <w:bottom w:val="single" w:sz="8" w:space="0" w:color="000000"/>
            </w:tcBorders>
            <w:tcMar>
              <w:top w:w="0" w:type="dxa"/>
              <w:left w:w="115" w:type="dxa"/>
              <w:bottom w:w="0" w:type="dxa"/>
              <w:right w:w="115" w:type="dxa"/>
            </w:tcMar>
            <w:hideMark/>
          </w:tcPr>
          <w:p w14:paraId="4E0832FD" w14:textId="415BA03A" w:rsidR="009D6C90" w:rsidRPr="00A47D85" w:rsidDel="006F330B" w:rsidRDefault="009D6C90" w:rsidP="00462874">
            <w:pPr>
              <w:spacing w:line="360" w:lineRule="auto"/>
              <w:jc w:val="both"/>
              <w:rPr>
                <w:del w:id="1949" w:author="ETLab" w:date="2021-09-27T13:08:00Z"/>
                <w:rFonts w:ascii="標楷體" w:eastAsia="標楷體" w:hAnsi="標楷體"/>
                <w:sz w:val="28"/>
                <w:szCs w:val="28"/>
              </w:rPr>
            </w:pPr>
            <w:del w:id="1950" w:author="ETLab" w:date="2021-09-27T13:08:00Z">
              <w:r w:rsidRPr="00A47D85" w:rsidDel="006F330B">
                <w:rPr>
                  <w:rFonts w:ascii="標楷體" w:eastAsia="標楷體" w:hAnsi="標楷體" w:hint="eastAsia"/>
                  <w:sz w:val="28"/>
                  <w:szCs w:val="28"/>
                </w:rPr>
                <w:delText>指導員翻開題目卡，學習者用指定的動作選擇相對應的形狀回答。</w:delText>
              </w:r>
            </w:del>
          </w:p>
        </w:tc>
      </w:tr>
      <w:tr w:rsidR="009D6C90" w:rsidRPr="00A47D85" w:rsidDel="006F330B" w14:paraId="7E243E4B" w14:textId="665EC792" w:rsidTr="00D52734">
        <w:trPr>
          <w:trHeight w:val="1479"/>
          <w:jc w:val="center"/>
          <w:del w:id="1951" w:author="ETLab" w:date="2021-09-27T13:08:00Z"/>
        </w:trPr>
        <w:tc>
          <w:tcPr>
            <w:tcW w:w="1418" w:type="dxa"/>
            <w:tcBorders>
              <w:top w:val="single" w:sz="8" w:space="0" w:color="000000"/>
              <w:bottom w:val="single" w:sz="8" w:space="0" w:color="000000"/>
            </w:tcBorders>
            <w:tcMar>
              <w:top w:w="0" w:type="dxa"/>
              <w:left w:w="115" w:type="dxa"/>
              <w:bottom w:w="0" w:type="dxa"/>
              <w:right w:w="115" w:type="dxa"/>
            </w:tcMar>
            <w:hideMark/>
          </w:tcPr>
          <w:p w14:paraId="631906DA" w14:textId="1298C579" w:rsidR="009D6C90" w:rsidRPr="00A47D85" w:rsidDel="006F330B" w:rsidRDefault="009D6C90" w:rsidP="00462874">
            <w:pPr>
              <w:spacing w:line="360" w:lineRule="auto"/>
              <w:jc w:val="both"/>
              <w:rPr>
                <w:del w:id="1952" w:author="ETLab" w:date="2021-09-27T13:08:00Z"/>
                <w:rFonts w:ascii="標楷體" w:eastAsia="標楷體" w:hAnsi="標楷體"/>
                <w:sz w:val="28"/>
                <w:szCs w:val="28"/>
              </w:rPr>
            </w:pPr>
            <w:del w:id="1953" w:author="ETLab" w:date="2021-09-27T13:08:00Z">
              <w:r w:rsidRPr="00A47D85" w:rsidDel="006F330B">
                <w:rPr>
                  <w:rFonts w:ascii="標楷體" w:eastAsia="標楷體" w:hAnsi="標楷體" w:cs="Times New Roman"/>
                  <w:b/>
                  <w:bCs/>
                  <w:color w:val="000000"/>
                  <w:sz w:val="28"/>
                  <w:szCs w:val="28"/>
                </w:rPr>
                <w:delText>活動</w:delText>
              </w:r>
              <w:r w:rsidRPr="00A47D85" w:rsidDel="006F330B">
                <w:rPr>
                  <w:rFonts w:ascii="標楷體" w:eastAsia="標楷體" w:hAnsi="標楷體" w:cs="Times New Roman" w:hint="eastAsia"/>
                  <w:b/>
                  <w:bCs/>
                  <w:color w:val="000000"/>
                  <w:sz w:val="28"/>
                  <w:szCs w:val="28"/>
                </w:rPr>
                <w:delText>三</w:delText>
              </w:r>
            </w:del>
          </w:p>
        </w:tc>
        <w:tc>
          <w:tcPr>
            <w:tcW w:w="3402" w:type="dxa"/>
            <w:tcBorders>
              <w:top w:val="single" w:sz="8" w:space="0" w:color="000000"/>
              <w:bottom w:val="single" w:sz="8" w:space="0" w:color="000000"/>
            </w:tcBorders>
            <w:tcMar>
              <w:top w:w="0" w:type="dxa"/>
              <w:left w:w="115" w:type="dxa"/>
              <w:bottom w:w="0" w:type="dxa"/>
              <w:right w:w="115" w:type="dxa"/>
            </w:tcMar>
            <w:hideMark/>
          </w:tcPr>
          <w:p w14:paraId="7A98CF12" w14:textId="6BFD6469" w:rsidR="009D6C90" w:rsidRPr="00A47D85" w:rsidDel="006F330B" w:rsidRDefault="0032631D" w:rsidP="00462874">
            <w:pPr>
              <w:spacing w:line="360" w:lineRule="auto"/>
              <w:jc w:val="both"/>
              <w:rPr>
                <w:del w:id="1954" w:author="ETLab" w:date="2021-09-27T13:08:00Z"/>
                <w:rFonts w:ascii="標楷體" w:eastAsia="標楷體" w:hAnsi="標楷體"/>
                <w:sz w:val="28"/>
                <w:szCs w:val="28"/>
              </w:rPr>
            </w:pPr>
            <w:del w:id="1955" w:author="ETLab" w:date="2021-09-27T13:08:00Z">
              <w:r w:rsidDel="006F330B">
                <w:rPr>
                  <w:rFonts w:ascii="標楷體" w:eastAsia="標楷體" w:hAnsi="標楷體" w:hint="eastAsia"/>
                  <w:sz w:val="28"/>
                  <w:szCs w:val="28"/>
                </w:rPr>
                <w:delText>互動式</w:delText>
              </w:r>
              <w:r w:rsidRPr="00A47D85" w:rsidDel="006F330B">
                <w:rPr>
                  <w:rFonts w:ascii="標楷體" w:eastAsia="標楷體" w:hAnsi="標楷體" w:hint="eastAsia"/>
                  <w:sz w:val="28"/>
                  <w:szCs w:val="28"/>
                </w:rPr>
                <w:delText>體感</w:delText>
              </w:r>
              <w:r w:rsidR="009D6C90" w:rsidRPr="00A47D85" w:rsidDel="006F330B">
                <w:rPr>
                  <w:rFonts w:ascii="標楷體" w:eastAsia="標楷體" w:hAnsi="標楷體" w:hint="eastAsia"/>
                  <w:sz w:val="28"/>
                  <w:szCs w:val="28"/>
                </w:rPr>
                <w:delText>遊戲中的系統出題，學習者用指定的動作選擇相對應的顏色混和形狀回答。</w:delText>
              </w:r>
            </w:del>
          </w:p>
        </w:tc>
        <w:tc>
          <w:tcPr>
            <w:tcW w:w="3385" w:type="dxa"/>
            <w:tcBorders>
              <w:top w:val="single" w:sz="8" w:space="0" w:color="000000"/>
              <w:bottom w:val="single" w:sz="8" w:space="0" w:color="000000"/>
            </w:tcBorders>
            <w:tcMar>
              <w:top w:w="0" w:type="dxa"/>
              <w:left w:w="115" w:type="dxa"/>
              <w:bottom w:w="0" w:type="dxa"/>
              <w:right w:w="115" w:type="dxa"/>
            </w:tcMar>
            <w:hideMark/>
          </w:tcPr>
          <w:p w14:paraId="534CDBDA" w14:textId="5FFF7600" w:rsidR="009D6C90" w:rsidRPr="00A47D85" w:rsidDel="006F330B" w:rsidRDefault="009D6C90" w:rsidP="00462874">
            <w:pPr>
              <w:spacing w:line="360" w:lineRule="auto"/>
              <w:jc w:val="both"/>
              <w:rPr>
                <w:del w:id="1956" w:author="ETLab" w:date="2021-09-27T13:08:00Z"/>
                <w:rFonts w:ascii="標楷體" w:eastAsia="標楷體" w:hAnsi="標楷體"/>
                <w:sz w:val="28"/>
                <w:szCs w:val="28"/>
              </w:rPr>
            </w:pPr>
            <w:del w:id="1957" w:author="ETLab" w:date="2021-09-27T13:08:00Z">
              <w:r w:rsidRPr="00A47D85" w:rsidDel="006F330B">
                <w:rPr>
                  <w:rFonts w:ascii="標楷體" w:eastAsia="標楷體" w:hAnsi="標楷體" w:hint="eastAsia"/>
                  <w:sz w:val="28"/>
                  <w:szCs w:val="28"/>
                </w:rPr>
                <w:delText>指導員翻開題目卡，學習者用指定的動作選擇相對應的</w:delText>
              </w:r>
              <w:r w:rsidR="00D52734" w:rsidRPr="00A47D85" w:rsidDel="006F330B">
                <w:rPr>
                  <w:rFonts w:ascii="標楷體" w:eastAsia="標楷體" w:hAnsi="標楷體" w:hint="eastAsia"/>
                  <w:sz w:val="28"/>
                  <w:szCs w:val="28"/>
                </w:rPr>
                <w:delText>顏色混和形狀</w:delText>
              </w:r>
              <w:r w:rsidRPr="00A47D85" w:rsidDel="006F330B">
                <w:rPr>
                  <w:rFonts w:ascii="標楷體" w:eastAsia="標楷體" w:hAnsi="標楷體" w:hint="eastAsia"/>
                  <w:sz w:val="28"/>
                  <w:szCs w:val="28"/>
                </w:rPr>
                <w:delText>回答。</w:delText>
              </w:r>
            </w:del>
          </w:p>
        </w:tc>
      </w:tr>
      <w:tr w:rsidR="00D52734" w:rsidRPr="00A47D85" w:rsidDel="006F330B" w14:paraId="25FA84C2" w14:textId="16F7E2CA" w:rsidTr="00D52734">
        <w:trPr>
          <w:trHeight w:val="1479"/>
          <w:jc w:val="center"/>
          <w:del w:id="1958" w:author="ETLab" w:date="2021-09-27T13:08:00Z"/>
        </w:trPr>
        <w:tc>
          <w:tcPr>
            <w:tcW w:w="1418" w:type="dxa"/>
            <w:tcBorders>
              <w:top w:val="single" w:sz="8" w:space="0" w:color="000000"/>
              <w:bottom w:val="single" w:sz="8" w:space="0" w:color="000000"/>
            </w:tcBorders>
            <w:tcMar>
              <w:top w:w="0" w:type="dxa"/>
              <w:left w:w="115" w:type="dxa"/>
              <w:bottom w:w="0" w:type="dxa"/>
              <w:right w:w="115" w:type="dxa"/>
            </w:tcMar>
          </w:tcPr>
          <w:p w14:paraId="4F49DB36" w14:textId="24759562" w:rsidR="00D52734" w:rsidRPr="00A47D85" w:rsidDel="006F330B" w:rsidRDefault="00D52734" w:rsidP="00462874">
            <w:pPr>
              <w:spacing w:line="360" w:lineRule="auto"/>
              <w:jc w:val="both"/>
              <w:rPr>
                <w:del w:id="1959" w:author="ETLab" w:date="2021-09-27T13:08:00Z"/>
                <w:rFonts w:ascii="標楷體" w:eastAsia="標楷體" w:hAnsi="標楷體" w:cs="Times New Roman"/>
                <w:b/>
                <w:bCs/>
                <w:color w:val="000000"/>
                <w:sz w:val="28"/>
                <w:szCs w:val="28"/>
              </w:rPr>
            </w:pPr>
            <w:del w:id="1960" w:author="ETLab" w:date="2021-09-27T13:08:00Z">
              <w:r w:rsidRPr="00A47D85" w:rsidDel="006F330B">
                <w:rPr>
                  <w:rFonts w:ascii="標楷體" w:eastAsia="標楷體" w:hAnsi="標楷體" w:cs="Times New Roman"/>
                  <w:b/>
                  <w:bCs/>
                  <w:color w:val="000000"/>
                  <w:sz w:val="28"/>
                  <w:szCs w:val="28"/>
                </w:rPr>
                <w:delText>活動</w:delText>
              </w:r>
              <w:r w:rsidRPr="00A47D85" w:rsidDel="006F330B">
                <w:rPr>
                  <w:rFonts w:ascii="標楷體" w:eastAsia="標楷體" w:hAnsi="標楷體" w:cs="Times New Roman" w:hint="eastAsia"/>
                  <w:b/>
                  <w:bCs/>
                  <w:color w:val="000000"/>
                  <w:sz w:val="28"/>
                  <w:szCs w:val="28"/>
                </w:rPr>
                <w:delText>四</w:delText>
              </w:r>
            </w:del>
          </w:p>
        </w:tc>
        <w:tc>
          <w:tcPr>
            <w:tcW w:w="3402" w:type="dxa"/>
            <w:tcBorders>
              <w:top w:val="single" w:sz="8" w:space="0" w:color="000000"/>
              <w:bottom w:val="single" w:sz="8" w:space="0" w:color="000000"/>
            </w:tcBorders>
            <w:tcMar>
              <w:top w:w="0" w:type="dxa"/>
              <w:left w:w="115" w:type="dxa"/>
              <w:bottom w:w="0" w:type="dxa"/>
              <w:right w:w="115" w:type="dxa"/>
            </w:tcMar>
          </w:tcPr>
          <w:p w14:paraId="5F6B782D" w14:textId="6E65154C" w:rsidR="00D52734" w:rsidRPr="00A47D85" w:rsidDel="006F330B" w:rsidRDefault="0032631D" w:rsidP="00462874">
            <w:pPr>
              <w:spacing w:line="360" w:lineRule="auto"/>
              <w:jc w:val="both"/>
              <w:rPr>
                <w:del w:id="1961" w:author="ETLab" w:date="2021-09-27T13:08:00Z"/>
                <w:rFonts w:ascii="標楷體" w:eastAsia="標楷體" w:hAnsi="標楷體"/>
                <w:sz w:val="28"/>
                <w:szCs w:val="28"/>
              </w:rPr>
            </w:pPr>
            <w:del w:id="1962" w:author="ETLab" w:date="2021-09-27T13:08:00Z">
              <w:r w:rsidDel="006F330B">
                <w:rPr>
                  <w:rFonts w:ascii="標楷體" w:eastAsia="標楷體" w:hAnsi="標楷體" w:hint="eastAsia"/>
                  <w:sz w:val="28"/>
                  <w:szCs w:val="28"/>
                </w:rPr>
                <w:delText>互動式</w:delText>
              </w:r>
              <w:r w:rsidRPr="00A47D85" w:rsidDel="006F330B">
                <w:rPr>
                  <w:rFonts w:ascii="標楷體" w:eastAsia="標楷體" w:hAnsi="標楷體" w:hint="eastAsia"/>
                  <w:sz w:val="28"/>
                  <w:szCs w:val="28"/>
                </w:rPr>
                <w:delText>體感</w:delText>
              </w:r>
              <w:r w:rsidR="00D52734" w:rsidRPr="00A47D85" w:rsidDel="006F330B">
                <w:rPr>
                  <w:rFonts w:ascii="標楷體" w:eastAsia="標楷體" w:hAnsi="標楷體" w:hint="eastAsia"/>
                  <w:sz w:val="28"/>
                  <w:szCs w:val="28"/>
                </w:rPr>
                <w:delText>遊戲中的系統出題，學習者用指定的動作選擇相對應的顏色組合回答。</w:delText>
              </w:r>
            </w:del>
          </w:p>
        </w:tc>
        <w:tc>
          <w:tcPr>
            <w:tcW w:w="3385" w:type="dxa"/>
            <w:tcBorders>
              <w:top w:val="single" w:sz="8" w:space="0" w:color="000000"/>
              <w:bottom w:val="single" w:sz="8" w:space="0" w:color="000000"/>
            </w:tcBorders>
            <w:tcMar>
              <w:top w:w="0" w:type="dxa"/>
              <w:left w:w="115" w:type="dxa"/>
              <w:bottom w:w="0" w:type="dxa"/>
              <w:right w:w="115" w:type="dxa"/>
            </w:tcMar>
          </w:tcPr>
          <w:p w14:paraId="38EE3881" w14:textId="38F12A7D" w:rsidR="00D52734" w:rsidRPr="00A47D85" w:rsidDel="006F330B" w:rsidRDefault="00D52734" w:rsidP="00462874">
            <w:pPr>
              <w:spacing w:line="360" w:lineRule="auto"/>
              <w:jc w:val="both"/>
              <w:rPr>
                <w:del w:id="1963" w:author="ETLab" w:date="2021-09-27T13:08:00Z"/>
                <w:rFonts w:ascii="標楷體" w:eastAsia="標楷體" w:hAnsi="標楷體"/>
                <w:sz w:val="28"/>
                <w:szCs w:val="28"/>
              </w:rPr>
            </w:pPr>
            <w:del w:id="1964" w:author="ETLab" w:date="2021-09-27T13:08:00Z">
              <w:r w:rsidRPr="00A47D85" w:rsidDel="006F330B">
                <w:rPr>
                  <w:rFonts w:ascii="標楷體" w:eastAsia="標楷體" w:hAnsi="標楷體" w:hint="eastAsia"/>
                  <w:sz w:val="28"/>
                  <w:szCs w:val="28"/>
                </w:rPr>
                <w:delText>指導員翻開題目卡，學習者用指定的動作選擇相對應的顏色組合回答。</w:delText>
              </w:r>
            </w:del>
          </w:p>
        </w:tc>
      </w:tr>
      <w:tr w:rsidR="00D52734" w:rsidRPr="00A47D85" w:rsidDel="006F330B" w14:paraId="7A49FC2F" w14:textId="2C7FDF09" w:rsidTr="00D52734">
        <w:trPr>
          <w:trHeight w:val="1479"/>
          <w:jc w:val="center"/>
          <w:del w:id="1965" w:author="ETLab" w:date="2021-09-27T13:08:00Z"/>
        </w:trPr>
        <w:tc>
          <w:tcPr>
            <w:tcW w:w="1418" w:type="dxa"/>
            <w:tcBorders>
              <w:top w:val="single" w:sz="8" w:space="0" w:color="000000"/>
              <w:bottom w:val="single" w:sz="8" w:space="0" w:color="000000"/>
            </w:tcBorders>
            <w:tcMar>
              <w:top w:w="0" w:type="dxa"/>
              <w:left w:w="115" w:type="dxa"/>
              <w:bottom w:w="0" w:type="dxa"/>
              <w:right w:w="115" w:type="dxa"/>
            </w:tcMar>
          </w:tcPr>
          <w:p w14:paraId="7ED6B3E1" w14:textId="4ED6AF13" w:rsidR="00D52734" w:rsidRPr="00A47D85" w:rsidDel="006F330B" w:rsidRDefault="00D52734" w:rsidP="00462874">
            <w:pPr>
              <w:spacing w:line="360" w:lineRule="auto"/>
              <w:jc w:val="both"/>
              <w:rPr>
                <w:del w:id="1966" w:author="ETLab" w:date="2021-09-27T13:08:00Z"/>
                <w:rFonts w:ascii="標楷體" w:eastAsia="標楷體" w:hAnsi="標楷體" w:cs="Times New Roman"/>
                <w:b/>
                <w:bCs/>
                <w:color w:val="000000"/>
                <w:sz w:val="28"/>
                <w:szCs w:val="28"/>
              </w:rPr>
            </w:pPr>
            <w:del w:id="1967" w:author="ETLab" w:date="2021-09-27T13:08:00Z">
              <w:r w:rsidRPr="00A47D85" w:rsidDel="006F330B">
                <w:rPr>
                  <w:rFonts w:ascii="標楷體" w:eastAsia="標楷體" w:hAnsi="標楷體" w:cs="Times New Roman"/>
                  <w:b/>
                  <w:bCs/>
                  <w:color w:val="000000"/>
                  <w:sz w:val="28"/>
                  <w:szCs w:val="28"/>
                </w:rPr>
                <w:delText>活動</w:delText>
              </w:r>
              <w:r w:rsidRPr="00A47D85" w:rsidDel="006F330B">
                <w:rPr>
                  <w:rFonts w:ascii="標楷體" w:eastAsia="標楷體" w:hAnsi="標楷體" w:cs="Times New Roman" w:hint="eastAsia"/>
                  <w:b/>
                  <w:bCs/>
                  <w:color w:val="000000"/>
                  <w:sz w:val="28"/>
                  <w:szCs w:val="28"/>
                </w:rPr>
                <w:delText>五</w:delText>
              </w:r>
            </w:del>
          </w:p>
        </w:tc>
        <w:tc>
          <w:tcPr>
            <w:tcW w:w="3402" w:type="dxa"/>
            <w:tcBorders>
              <w:top w:val="single" w:sz="8" w:space="0" w:color="000000"/>
              <w:bottom w:val="single" w:sz="8" w:space="0" w:color="000000"/>
            </w:tcBorders>
            <w:tcMar>
              <w:top w:w="0" w:type="dxa"/>
              <w:left w:w="115" w:type="dxa"/>
              <w:bottom w:w="0" w:type="dxa"/>
              <w:right w:w="115" w:type="dxa"/>
            </w:tcMar>
          </w:tcPr>
          <w:p w14:paraId="0DBFA817" w14:textId="3F1F9BD0" w:rsidR="00D52734" w:rsidRPr="00A47D85" w:rsidDel="006F330B" w:rsidRDefault="0032631D" w:rsidP="00462874">
            <w:pPr>
              <w:spacing w:line="360" w:lineRule="auto"/>
              <w:jc w:val="both"/>
              <w:rPr>
                <w:del w:id="1968" w:author="ETLab" w:date="2021-09-27T13:08:00Z"/>
                <w:rFonts w:ascii="標楷體" w:eastAsia="標楷體" w:hAnsi="標楷體"/>
                <w:sz w:val="28"/>
                <w:szCs w:val="28"/>
              </w:rPr>
            </w:pPr>
            <w:del w:id="1969" w:author="ETLab" w:date="2021-09-27T13:08:00Z">
              <w:r w:rsidDel="006F330B">
                <w:rPr>
                  <w:rFonts w:ascii="標楷體" w:eastAsia="標楷體" w:hAnsi="標楷體" w:hint="eastAsia"/>
                  <w:sz w:val="28"/>
                  <w:szCs w:val="28"/>
                </w:rPr>
                <w:delText>互動式</w:delText>
              </w:r>
              <w:r w:rsidRPr="00A47D85" w:rsidDel="006F330B">
                <w:rPr>
                  <w:rFonts w:ascii="標楷體" w:eastAsia="標楷體" w:hAnsi="標楷體" w:hint="eastAsia"/>
                  <w:sz w:val="28"/>
                  <w:szCs w:val="28"/>
                </w:rPr>
                <w:delText>體感</w:delText>
              </w:r>
              <w:r w:rsidR="00D52734" w:rsidRPr="00A47D85" w:rsidDel="006F330B">
                <w:rPr>
                  <w:rFonts w:ascii="標楷體" w:eastAsia="標楷體" w:hAnsi="標楷體" w:hint="eastAsia"/>
                  <w:sz w:val="28"/>
                  <w:szCs w:val="28"/>
                </w:rPr>
                <w:delText>遊戲中的系統出題，學習者用指定的動作選擇相對應的形狀回答。</w:delText>
              </w:r>
            </w:del>
          </w:p>
        </w:tc>
        <w:tc>
          <w:tcPr>
            <w:tcW w:w="3385" w:type="dxa"/>
            <w:tcBorders>
              <w:top w:val="single" w:sz="8" w:space="0" w:color="000000"/>
              <w:bottom w:val="single" w:sz="8" w:space="0" w:color="000000"/>
            </w:tcBorders>
            <w:tcMar>
              <w:top w:w="0" w:type="dxa"/>
              <w:left w:w="115" w:type="dxa"/>
              <w:bottom w:w="0" w:type="dxa"/>
              <w:right w:w="115" w:type="dxa"/>
            </w:tcMar>
          </w:tcPr>
          <w:p w14:paraId="0CA03CD2" w14:textId="0EE97024" w:rsidR="00D52734" w:rsidRPr="00A47D85" w:rsidDel="006F330B" w:rsidRDefault="00D52734" w:rsidP="00462874">
            <w:pPr>
              <w:spacing w:line="360" w:lineRule="auto"/>
              <w:jc w:val="both"/>
              <w:rPr>
                <w:del w:id="1970" w:author="ETLab" w:date="2021-09-27T13:08:00Z"/>
                <w:rFonts w:ascii="標楷體" w:eastAsia="標楷體" w:hAnsi="標楷體"/>
                <w:sz w:val="28"/>
                <w:szCs w:val="28"/>
              </w:rPr>
            </w:pPr>
            <w:del w:id="1971" w:author="ETLab" w:date="2021-09-27T13:08:00Z">
              <w:r w:rsidRPr="00A47D85" w:rsidDel="006F330B">
                <w:rPr>
                  <w:rFonts w:ascii="標楷體" w:eastAsia="標楷體" w:hAnsi="標楷體" w:hint="eastAsia"/>
                  <w:sz w:val="28"/>
                  <w:szCs w:val="28"/>
                </w:rPr>
                <w:delText>指導員翻開題目卡，學習者用指定的動作選擇相對應的形狀回答。</w:delText>
              </w:r>
            </w:del>
          </w:p>
        </w:tc>
      </w:tr>
      <w:tr w:rsidR="00D52734" w:rsidRPr="00A47D85" w:rsidDel="006F330B" w14:paraId="107A19DB" w14:textId="6EE7A4EB" w:rsidTr="00D52734">
        <w:trPr>
          <w:trHeight w:val="1479"/>
          <w:jc w:val="center"/>
          <w:del w:id="1972" w:author="ETLab" w:date="2021-09-27T13:08:00Z"/>
        </w:trPr>
        <w:tc>
          <w:tcPr>
            <w:tcW w:w="1418" w:type="dxa"/>
            <w:tcBorders>
              <w:top w:val="single" w:sz="8" w:space="0" w:color="000000"/>
              <w:bottom w:val="single" w:sz="8" w:space="0" w:color="000000"/>
            </w:tcBorders>
            <w:tcMar>
              <w:top w:w="0" w:type="dxa"/>
              <w:left w:w="115" w:type="dxa"/>
              <w:bottom w:w="0" w:type="dxa"/>
              <w:right w:w="115" w:type="dxa"/>
            </w:tcMar>
          </w:tcPr>
          <w:p w14:paraId="693F7E5F" w14:textId="5BD31334" w:rsidR="00D52734" w:rsidRPr="00A47D85" w:rsidDel="006F330B" w:rsidRDefault="00D52734" w:rsidP="00462874">
            <w:pPr>
              <w:spacing w:line="360" w:lineRule="auto"/>
              <w:jc w:val="both"/>
              <w:rPr>
                <w:del w:id="1973" w:author="ETLab" w:date="2021-09-27T13:08:00Z"/>
                <w:rFonts w:ascii="標楷體" w:eastAsia="標楷體" w:hAnsi="標楷體" w:cs="Times New Roman"/>
                <w:b/>
                <w:bCs/>
                <w:color w:val="000000"/>
                <w:sz w:val="28"/>
                <w:szCs w:val="28"/>
              </w:rPr>
            </w:pPr>
            <w:del w:id="1974" w:author="ETLab" w:date="2021-09-27T13:08:00Z">
              <w:r w:rsidRPr="00A47D85" w:rsidDel="006F330B">
                <w:rPr>
                  <w:rFonts w:ascii="標楷體" w:eastAsia="標楷體" w:hAnsi="標楷體" w:cs="Times New Roman"/>
                  <w:b/>
                  <w:bCs/>
                  <w:color w:val="000000"/>
                  <w:sz w:val="28"/>
                  <w:szCs w:val="28"/>
                </w:rPr>
                <w:delText>活動</w:delText>
              </w:r>
              <w:r w:rsidRPr="00A47D85" w:rsidDel="006F330B">
                <w:rPr>
                  <w:rFonts w:ascii="標楷體" w:eastAsia="標楷體" w:hAnsi="標楷體" w:cs="Times New Roman" w:hint="eastAsia"/>
                  <w:b/>
                  <w:bCs/>
                  <w:color w:val="000000"/>
                  <w:sz w:val="28"/>
                  <w:szCs w:val="28"/>
                </w:rPr>
                <w:delText>六</w:delText>
              </w:r>
            </w:del>
          </w:p>
        </w:tc>
        <w:tc>
          <w:tcPr>
            <w:tcW w:w="3402" w:type="dxa"/>
            <w:tcBorders>
              <w:top w:val="single" w:sz="8" w:space="0" w:color="000000"/>
              <w:bottom w:val="single" w:sz="8" w:space="0" w:color="000000"/>
            </w:tcBorders>
            <w:tcMar>
              <w:top w:w="0" w:type="dxa"/>
              <w:left w:w="115" w:type="dxa"/>
              <w:bottom w:w="0" w:type="dxa"/>
              <w:right w:w="115" w:type="dxa"/>
            </w:tcMar>
          </w:tcPr>
          <w:p w14:paraId="43E00124" w14:textId="6AAE17FC" w:rsidR="00D52734" w:rsidRPr="00A47D85" w:rsidDel="006F330B" w:rsidRDefault="0032631D" w:rsidP="00462874">
            <w:pPr>
              <w:spacing w:line="360" w:lineRule="auto"/>
              <w:jc w:val="both"/>
              <w:rPr>
                <w:del w:id="1975" w:author="ETLab" w:date="2021-09-27T13:08:00Z"/>
                <w:rFonts w:ascii="標楷體" w:eastAsia="標楷體" w:hAnsi="標楷體"/>
                <w:sz w:val="28"/>
                <w:szCs w:val="28"/>
              </w:rPr>
            </w:pPr>
            <w:del w:id="1976" w:author="ETLab" w:date="2021-09-27T13:08:00Z">
              <w:r w:rsidDel="006F330B">
                <w:rPr>
                  <w:rFonts w:ascii="標楷體" w:eastAsia="標楷體" w:hAnsi="標楷體" w:hint="eastAsia"/>
                  <w:sz w:val="28"/>
                  <w:szCs w:val="28"/>
                </w:rPr>
                <w:delText>互動式</w:delText>
              </w:r>
              <w:r w:rsidRPr="00A47D85" w:rsidDel="006F330B">
                <w:rPr>
                  <w:rFonts w:ascii="標楷體" w:eastAsia="標楷體" w:hAnsi="標楷體" w:hint="eastAsia"/>
                  <w:sz w:val="28"/>
                  <w:szCs w:val="28"/>
                </w:rPr>
                <w:delText>體感</w:delText>
              </w:r>
              <w:r w:rsidR="00D52734" w:rsidRPr="00A47D85" w:rsidDel="006F330B">
                <w:rPr>
                  <w:rFonts w:ascii="標楷體" w:eastAsia="標楷體" w:hAnsi="標楷體" w:hint="eastAsia"/>
                  <w:sz w:val="28"/>
                  <w:szCs w:val="28"/>
                </w:rPr>
                <w:delText>遊戲中的系統出題，學習者用指定的動作選擇相對應的顏色混和形狀回答。</w:delText>
              </w:r>
            </w:del>
          </w:p>
        </w:tc>
        <w:tc>
          <w:tcPr>
            <w:tcW w:w="3385" w:type="dxa"/>
            <w:tcBorders>
              <w:top w:val="single" w:sz="8" w:space="0" w:color="000000"/>
              <w:bottom w:val="single" w:sz="8" w:space="0" w:color="000000"/>
            </w:tcBorders>
            <w:tcMar>
              <w:top w:w="0" w:type="dxa"/>
              <w:left w:w="115" w:type="dxa"/>
              <w:bottom w:w="0" w:type="dxa"/>
              <w:right w:w="115" w:type="dxa"/>
            </w:tcMar>
          </w:tcPr>
          <w:p w14:paraId="03989ADF" w14:textId="73C530A2" w:rsidR="00D52734" w:rsidRPr="00A47D85" w:rsidDel="006F330B" w:rsidRDefault="00D52734" w:rsidP="00462874">
            <w:pPr>
              <w:spacing w:line="360" w:lineRule="auto"/>
              <w:jc w:val="both"/>
              <w:rPr>
                <w:del w:id="1977" w:author="ETLab" w:date="2021-09-27T13:08:00Z"/>
                <w:rFonts w:ascii="標楷體" w:eastAsia="標楷體" w:hAnsi="標楷體"/>
                <w:sz w:val="28"/>
                <w:szCs w:val="28"/>
              </w:rPr>
            </w:pPr>
            <w:del w:id="1978" w:author="ETLab" w:date="2021-09-27T13:08:00Z">
              <w:r w:rsidRPr="00A47D85" w:rsidDel="006F330B">
                <w:rPr>
                  <w:rFonts w:ascii="標楷體" w:eastAsia="標楷體" w:hAnsi="標楷體" w:hint="eastAsia"/>
                  <w:sz w:val="28"/>
                  <w:szCs w:val="28"/>
                </w:rPr>
                <w:delText>指導員翻開題目卡，學習者用指定的動作選擇相對應的顏色混和形狀回答。</w:delText>
              </w:r>
            </w:del>
          </w:p>
        </w:tc>
      </w:tr>
      <w:tr w:rsidR="00D52734" w:rsidRPr="00A47D85" w:rsidDel="006F330B" w14:paraId="4C7DDA40" w14:textId="2C6E385E" w:rsidTr="00D52734">
        <w:trPr>
          <w:trHeight w:val="1479"/>
          <w:jc w:val="center"/>
          <w:del w:id="1979" w:author="ETLab" w:date="2021-09-27T13:08:00Z"/>
        </w:trPr>
        <w:tc>
          <w:tcPr>
            <w:tcW w:w="1418" w:type="dxa"/>
            <w:tcBorders>
              <w:top w:val="single" w:sz="8" w:space="0" w:color="000000"/>
              <w:bottom w:val="single" w:sz="8" w:space="0" w:color="000000"/>
            </w:tcBorders>
            <w:tcMar>
              <w:top w:w="0" w:type="dxa"/>
              <w:left w:w="115" w:type="dxa"/>
              <w:bottom w:w="0" w:type="dxa"/>
              <w:right w:w="115" w:type="dxa"/>
            </w:tcMar>
          </w:tcPr>
          <w:p w14:paraId="734738F2" w14:textId="60663790" w:rsidR="00D52734" w:rsidRPr="00A47D85" w:rsidDel="006F330B" w:rsidRDefault="00D52734" w:rsidP="00462874">
            <w:pPr>
              <w:spacing w:line="360" w:lineRule="auto"/>
              <w:jc w:val="both"/>
              <w:rPr>
                <w:del w:id="1980" w:author="ETLab" w:date="2021-09-27T13:08:00Z"/>
                <w:rFonts w:ascii="標楷體" w:eastAsia="標楷體" w:hAnsi="標楷體" w:cs="Times New Roman"/>
                <w:b/>
                <w:bCs/>
                <w:color w:val="000000"/>
                <w:sz w:val="28"/>
                <w:szCs w:val="28"/>
              </w:rPr>
            </w:pPr>
            <w:del w:id="1981" w:author="ETLab" w:date="2021-09-27T13:08:00Z">
              <w:r w:rsidRPr="00A47D85" w:rsidDel="006F330B">
                <w:rPr>
                  <w:rFonts w:ascii="標楷體" w:eastAsia="標楷體" w:hAnsi="標楷體" w:cs="Times New Roman"/>
                  <w:b/>
                  <w:bCs/>
                  <w:color w:val="000000"/>
                  <w:sz w:val="28"/>
                  <w:szCs w:val="28"/>
                </w:rPr>
                <w:delText>活動</w:delText>
              </w:r>
              <w:r w:rsidRPr="00A47D85" w:rsidDel="006F330B">
                <w:rPr>
                  <w:rFonts w:ascii="標楷體" w:eastAsia="標楷體" w:hAnsi="標楷體" w:cs="Times New Roman" w:hint="eastAsia"/>
                  <w:b/>
                  <w:bCs/>
                  <w:color w:val="000000"/>
                  <w:sz w:val="28"/>
                  <w:szCs w:val="28"/>
                </w:rPr>
                <w:delText>七</w:delText>
              </w:r>
            </w:del>
          </w:p>
        </w:tc>
        <w:tc>
          <w:tcPr>
            <w:tcW w:w="3402" w:type="dxa"/>
            <w:tcBorders>
              <w:top w:val="single" w:sz="8" w:space="0" w:color="000000"/>
              <w:bottom w:val="single" w:sz="8" w:space="0" w:color="000000"/>
            </w:tcBorders>
            <w:tcMar>
              <w:top w:w="0" w:type="dxa"/>
              <w:left w:w="115" w:type="dxa"/>
              <w:bottom w:w="0" w:type="dxa"/>
              <w:right w:w="115" w:type="dxa"/>
            </w:tcMar>
          </w:tcPr>
          <w:p w14:paraId="0E608FE8" w14:textId="08190F3A" w:rsidR="00D52734" w:rsidRPr="00A47D85" w:rsidDel="006F330B" w:rsidRDefault="0032631D" w:rsidP="00462874">
            <w:pPr>
              <w:spacing w:line="360" w:lineRule="auto"/>
              <w:jc w:val="both"/>
              <w:rPr>
                <w:del w:id="1982" w:author="ETLab" w:date="2021-09-27T13:08:00Z"/>
                <w:rFonts w:ascii="標楷體" w:eastAsia="標楷體" w:hAnsi="標楷體"/>
                <w:sz w:val="28"/>
                <w:szCs w:val="28"/>
              </w:rPr>
            </w:pPr>
            <w:del w:id="1983" w:author="ETLab" w:date="2021-09-27T13:08:00Z">
              <w:r w:rsidDel="006F330B">
                <w:rPr>
                  <w:rFonts w:ascii="標楷體" w:eastAsia="標楷體" w:hAnsi="標楷體" w:hint="eastAsia"/>
                  <w:sz w:val="28"/>
                  <w:szCs w:val="28"/>
                </w:rPr>
                <w:delText>互動式</w:delText>
              </w:r>
              <w:r w:rsidRPr="00A47D85" w:rsidDel="006F330B">
                <w:rPr>
                  <w:rFonts w:ascii="標楷體" w:eastAsia="標楷體" w:hAnsi="標楷體" w:hint="eastAsia"/>
                  <w:sz w:val="28"/>
                  <w:szCs w:val="28"/>
                </w:rPr>
                <w:delText>體感</w:delText>
              </w:r>
              <w:r w:rsidR="00D52734" w:rsidRPr="00A47D85" w:rsidDel="006F330B">
                <w:rPr>
                  <w:rFonts w:ascii="標楷體" w:eastAsia="標楷體" w:hAnsi="標楷體" w:hint="eastAsia"/>
                  <w:sz w:val="28"/>
                  <w:szCs w:val="28"/>
                </w:rPr>
                <w:delText>遊戲中的系統出題，學習者用指定的動作選擇相對應的顏色組合回答。</w:delText>
              </w:r>
            </w:del>
          </w:p>
        </w:tc>
        <w:tc>
          <w:tcPr>
            <w:tcW w:w="3385" w:type="dxa"/>
            <w:tcBorders>
              <w:top w:val="single" w:sz="8" w:space="0" w:color="000000"/>
              <w:bottom w:val="single" w:sz="8" w:space="0" w:color="000000"/>
            </w:tcBorders>
            <w:tcMar>
              <w:top w:w="0" w:type="dxa"/>
              <w:left w:w="115" w:type="dxa"/>
              <w:bottom w:w="0" w:type="dxa"/>
              <w:right w:w="115" w:type="dxa"/>
            </w:tcMar>
          </w:tcPr>
          <w:p w14:paraId="297D71A7" w14:textId="2DB24E2F" w:rsidR="00D52734" w:rsidRPr="00A47D85" w:rsidDel="006F330B" w:rsidRDefault="00D52734" w:rsidP="00462874">
            <w:pPr>
              <w:spacing w:line="360" w:lineRule="auto"/>
              <w:jc w:val="both"/>
              <w:rPr>
                <w:del w:id="1984" w:author="ETLab" w:date="2021-09-27T13:08:00Z"/>
                <w:rFonts w:ascii="標楷體" w:eastAsia="標楷體" w:hAnsi="標楷體"/>
                <w:sz w:val="28"/>
                <w:szCs w:val="28"/>
              </w:rPr>
            </w:pPr>
            <w:del w:id="1985" w:author="ETLab" w:date="2021-09-27T13:08:00Z">
              <w:r w:rsidRPr="00A47D85" w:rsidDel="006F330B">
                <w:rPr>
                  <w:rFonts w:ascii="標楷體" w:eastAsia="標楷體" w:hAnsi="標楷體" w:hint="eastAsia"/>
                  <w:sz w:val="28"/>
                  <w:szCs w:val="28"/>
                </w:rPr>
                <w:delText>指導員翻開題目卡，學習者用指定的動作選擇相對應的顏色組合回答。</w:delText>
              </w:r>
            </w:del>
          </w:p>
        </w:tc>
      </w:tr>
      <w:tr w:rsidR="00D52734" w:rsidRPr="00A47D85" w:rsidDel="006F330B" w14:paraId="34D32DD5" w14:textId="3A0D4C69" w:rsidTr="00D52734">
        <w:trPr>
          <w:trHeight w:val="1479"/>
          <w:jc w:val="center"/>
          <w:del w:id="1986" w:author="ETLab" w:date="2021-09-27T13:08:00Z"/>
        </w:trPr>
        <w:tc>
          <w:tcPr>
            <w:tcW w:w="1418" w:type="dxa"/>
            <w:tcBorders>
              <w:top w:val="single" w:sz="8" w:space="0" w:color="000000"/>
              <w:bottom w:val="single" w:sz="8" w:space="0" w:color="000000"/>
            </w:tcBorders>
            <w:tcMar>
              <w:top w:w="0" w:type="dxa"/>
              <w:left w:w="115" w:type="dxa"/>
              <w:bottom w:w="0" w:type="dxa"/>
              <w:right w:w="115" w:type="dxa"/>
            </w:tcMar>
          </w:tcPr>
          <w:p w14:paraId="377A4E00" w14:textId="69168B46" w:rsidR="00D52734" w:rsidRPr="00A47D85" w:rsidDel="006F330B" w:rsidRDefault="00D52734" w:rsidP="00462874">
            <w:pPr>
              <w:spacing w:line="360" w:lineRule="auto"/>
              <w:jc w:val="both"/>
              <w:rPr>
                <w:del w:id="1987" w:author="ETLab" w:date="2021-09-27T13:08:00Z"/>
                <w:rFonts w:ascii="標楷體" w:eastAsia="標楷體" w:hAnsi="標楷體" w:cs="Times New Roman"/>
                <w:b/>
                <w:bCs/>
                <w:color w:val="000000"/>
                <w:sz w:val="28"/>
                <w:szCs w:val="28"/>
              </w:rPr>
            </w:pPr>
            <w:del w:id="1988" w:author="ETLab" w:date="2021-09-27T13:08:00Z">
              <w:r w:rsidRPr="00A47D85" w:rsidDel="006F330B">
                <w:rPr>
                  <w:rFonts w:ascii="標楷體" w:eastAsia="標楷體" w:hAnsi="標楷體" w:cs="Times New Roman"/>
                  <w:b/>
                  <w:bCs/>
                  <w:color w:val="000000"/>
                  <w:sz w:val="28"/>
                  <w:szCs w:val="28"/>
                </w:rPr>
                <w:delText>活動</w:delText>
              </w:r>
              <w:r w:rsidRPr="00A47D85" w:rsidDel="006F330B">
                <w:rPr>
                  <w:rFonts w:ascii="標楷體" w:eastAsia="標楷體" w:hAnsi="標楷體" w:cs="Times New Roman" w:hint="eastAsia"/>
                  <w:b/>
                  <w:bCs/>
                  <w:color w:val="000000"/>
                  <w:sz w:val="28"/>
                  <w:szCs w:val="28"/>
                </w:rPr>
                <w:delText>八</w:delText>
              </w:r>
            </w:del>
          </w:p>
        </w:tc>
        <w:tc>
          <w:tcPr>
            <w:tcW w:w="3402" w:type="dxa"/>
            <w:tcBorders>
              <w:top w:val="single" w:sz="8" w:space="0" w:color="000000"/>
              <w:bottom w:val="single" w:sz="8" w:space="0" w:color="000000"/>
            </w:tcBorders>
            <w:tcMar>
              <w:top w:w="0" w:type="dxa"/>
              <w:left w:w="115" w:type="dxa"/>
              <w:bottom w:w="0" w:type="dxa"/>
              <w:right w:w="115" w:type="dxa"/>
            </w:tcMar>
          </w:tcPr>
          <w:p w14:paraId="6A0F2366" w14:textId="00ACE1A0" w:rsidR="00D52734" w:rsidRPr="00A47D85" w:rsidDel="006F330B" w:rsidRDefault="0032631D" w:rsidP="00462874">
            <w:pPr>
              <w:spacing w:line="360" w:lineRule="auto"/>
              <w:jc w:val="both"/>
              <w:rPr>
                <w:del w:id="1989" w:author="ETLab" w:date="2021-09-27T13:08:00Z"/>
                <w:rFonts w:ascii="標楷體" w:eastAsia="標楷體" w:hAnsi="標楷體"/>
                <w:sz w:val="28"/>
                <w:szCs w:val="28"/>
              </w:rPr>
            </w:pPr>
            <w:del w:id="1990" w:author="ETLab" w:date="2021-09-27T13:08:00Z">
              <w:r w:rsidDel="006F330B">
                <w:rPr>
                  <w:rFonts w:ascii="標楷體" w:eastAsia="標楷體" w:hAnsi="標楷體" w:hint="eastAsia"/>
                  <w:sz w:val="28"/>
                  <w:szCs w:val="28"/>
                </w:rPr>
                <w:delText>互動式</w:delText>
              </w:r>
              <w:r w:rsidRPr="00A47D85" w:rsidDel="006F330B">
                <w:rPr>
                  <w:rFonts w:ascii="標楷體" w:eastAsia="標楷體" w:hAnsi="標楷體" w:hint="eastAsia"/>
                  <w:sz w:val="28"/>
                  <w:szCs w:val="28"/>
                </w:rPr>
                <w:delText>體感</w:delText>
              </w:r>
              <w:r w:rsidR="00D52734" w:rsidRPr="00A47D85" w:rsidDel="006F330B">
                <w:rPr>
                  <w:rFonts w:ascii="標楷體" w:eastAsia="標楷體" w:hAnsi="標楷體" w:hint="eastAsia"/>
                  <w:sz w:val="28"/>
                  <w:szCs w:val="28"/>
                </w:rPr>
                <w:delText>遊戲中的系統出題，學習者用指定的動作選擇相對應的形狀回答。</w:delText>
              </w:r>
            </w:del>
          </w:p>
        </w:tc>
        <w:tc>
          <w:tcPr>
            <w:tcW w:w="3385" w:type="dxa"/>
            <w:tcBorders>
              <w:top w:val="single" w:sz="8" w:space="0" w:color="000000"/>
              <w:bottom w:val="single" w:sz="8" w:space="0" w:color="000000"/>
            </w:tcBorders>
            <w:tcMar>
              <w:top w:w="0" w:type="dxa"/>
              <w:left w:w="115" w:type="dxa"/>
              <w:bottom w:w="0" w:type="dxa"/>
              <w:right w:w="115" w:type="dxa"/>
            </w:tcMar>
          </w:tcPr>
          <w:p w14:paraId="61CDF23E" w14:textId="72156695" w:rsidR="00D52734" w:rsidRPr="00A47D85" w:rsidDel="006F330B" w:rsidRDefault="00D52734" w:rsidP="00462874">
            <w:pPr>
              <w:spacing w:line="360" w:lineRule="auto"/>
              <w:jc w:val="both"/>
              <w:rPr>
                <w:del w:id="1991" w:author="ETLab" w:date="2021-09-27T13:08:00Z"/>
                <w:rFonts w:ascii="標楷體" w:eastAsia="標楷體" w:hAnsi="標楷體"/>
                <w:sz w:val="28"/>
                <w:szCs w:val="28"/>
              </w:rPr>
            </w:pPr>
            <w:del w:id="1992" w:author="ETLab" w:date="2021-09-27T13:08:00Z">
              <w:r w:rsidRPr="00A47D85" w:rsidDel="006F330B">
                <w:rPr>
                  <w:rFonts w:ascii="標楷體" w:eastAsia="標楷體" w:hAnsi="標楷體" w:hint="eastAsia"/>
                  <w:sz w:val="28"/>
                  <w:szCs w:val="28"/>
                </w:rPr>
                <w:delText>指導員翻開題目卡，學習者用指定的動作選擇相對應的形狀回答。</w:delText>
              </w:r>
            </w:del>
          </w:p>
        </w:tc>
      </w:tr>
      <w:tr w:rsidR="00D52734" w:rsidRPr="00A47D85" w:rsidDel="006F330B" w14:paraId="09E6C1D1" w14:textId="30616337" w:rsidTr="009D6C90">
        <w:trPr>
          <w:trHeight w:val="1479"/>
          <w:jc w:val="center"/>
          <w:del w:id="1993" w:author="ETLab" w:date="2021-09-27T13:08:00Z"/>
        </w:trPr>
        <w:tc>
          <w:tcPr>
            <w:tcW w:w="1418" w:type="dxa"/>
            <w:tcBorders>
              <w:top w:val="single" w:sz="8" w:space="0" w:color="000000"/>
              <w:bottom w:val="single" w:sz="12" w:space="0" w:color="000000"/>
            </w:tcBorders>
            <w:tcMar>
              <w:top w:w="0" w:type="dxa"/>
              <w:left w:w="115" w:type="dxa"/>
              <w:bottom w:w="0" w:type="dxa"/>
              <w:right w:w="115" w:type="dxa"/>
            </w:tcMar>
          </w:tcPr>
          <w:p w14:paraId="3D6BCA9A" w14:textId="192791EC" w:rsidR="00D52734" w:rsidRPr="00A47D85" w:rsidDel="006F330B" w:rsidRDefault="00D52734" w:rsidP="00462874">
            <w:pPr>
              <w:spacing w:line="360" w:lineRule="auto"/>
              <w:jc w:val="both"/>
              <w:rPr>
                <w:del w:id="1994" w:author="ETLab" w:date="2021-09-27T13:08:00Z"/>
                <w:rFonts w:ascii="標楷體" w:eastAsia="標楷體" w:hAnsi="標楷體" w:cs="Times New Roman"/>
                <w:b/>
                <w:bCs/>
                <w:color w:val="000000"/>
                <w:sz w:val="28"/>
                <w:szCs w:val="28"/>
              </w:rPr>
            </w:pPr>
            <w:del w:id="1995" w:author="ETLab" w:date="2021-09-27T13:08:00Z">
              <w:r w:rsidRPr="00A47D85" w:rsidDel="006F330B">
                <w:rPr>
                  <w:rFonts w:ascii="標楷體" w:eastAsia="標楷體" w:hAnsi="標楷體" w:cs="Times New Roman"/>
                  <w:b/>
                  <w:bCs/>
                  <w:color w:val="000000"/>
                  <w:sz w:val="28"/>
                  <w:szCs w:val="28"/>
                </w:rPr>
                <w:delText>活動</w:delText>
              </w:r>
              <w:r w:rsidRPr="00A47D85" w:rsidDel="006F330B">
                <w:rPr>
                  <w:rFonts w:ascii="標楷體" w:eastAsia="標楷體" w:hAnsi="標楷體" w:cs="Times New Roman" w:hint="eastAsia"/>
                  <w:b/>
                  <w:bCs/>
                  <w:color w:val="000000"/>
                  <w:sz w:val="28"/>
                  <w:szCs w:val="28"/>
                </w:rPr>
                <w:delText>九</w:delText>
              </w:r>
            </w:del>
          </w:p>
        </w:tc>
        <w:tc>
          <w:tcPr>
            <w:tcW w:w="3402" w:type="dxa"/>
            <w:tcBorders>
              <w:top w:val="single" w:sz="8" w:space="0" w:color="000000"/>
              <w:bottom w:val="single" w:sz="12" w:space="0" w:color="000000"/>
            </w:tcBorders>
            <w:tcMar>
              <w:top w:w="0" w:type="dxa"/>
              <w:left w:w="115" w:type="dxa"/>
              <w:bottom w:w="0" w:type="dxa"/>
              <w:right w:w="115" w:type="dxa"/>
            </w:tcMar>
          </w:tcPr>
          <w:p w14:paraId="6B4851CE" w14:textId="0752A6C5" w:rsidR="00D52734" w:rsidRPr="00A47D85" w:rsidDel="006F330B" w:rsidRDefault="0032631D" w:rsidP="00462874">
            <w:pPr>
              <w:spacing w:line="360" w:lineRule="auto"/>
              <w:jc w:val="both"/>
              <w:rPr>
                <w:del w:id="1996" w:author="ETLab" w:date="2021-09-27T13:08:00Z"/>
                <w:rFonts w:ascii="標楷體" w:eastAsia="標楷體" w:hAnsi="標楷體"/>
                <w:sz w:val="28"/>
                <w:szCs w:val="28"/>
              </w:rPr>
            </w:pPr>
            <w:del w:id="1997" w:author="ETLab" w:date="2021-09-27T13:08:00Z">
              <w:r w:rsidDel="006F330B">
                <w:rPr>
                  <w:rFonts w:ascii="標楷體" w:eastAsia="標楷體" w:hAnsi="標楷體" w:hint="eastAsia"/>
                  <w:sz w:val="28"/>
                  <w:szCs w:val="28"/>
                </w:rPr>
                <w:delText>互動式</w:delText>
              </w:r>
              <w:r w:rsidRPr="00A47D85" w:rsidDel="006F330B">
                <w:rPr>
                  <w:rFonts w:ascii="標楷體" w:eastAsia="標楷體" w:hAnsi="標楷體" w:hint="eastAsia"/>
                  <w:sz w:val="28"/>
                  <w:szCs w:val="28"/>
                </w:rPr>
                <w:delText>體感</w:delText>
              </w:r>
              <w:r w:rsidR="00D52734" w:rsidRPr="00A47D85" w:rsidDel="006F330B">
                <w:rPr>
                  <w:rFonts w:ascii="標楷體" w:eastAsia="標楷體" w:hAnsi="標楷體" w:hint="eastAsia"/>
                  <w:sz w:val="28"/>
                  <w:szCs w:val="28"/>
                </w:rPr>
                <w:delText>遊戲中的系統出題，學習者用指定的動作選擇相對應的顏色混和形狀回答。</w:delText>
              </w:r>
            </w:del>
          </w:p>
        </w:tc>
        <w:tc>
          <w:tcPr>
            <w:tcW w:w="3385" w:type="dxa"/>
            <w:tcBorders>
              <w:top w:val="single" w:sz="8" w:space="0" w:color="000000"/>
              <w:bottom w:val="single" w:sz="12" w:space="0" w:color="000000"/>
            </w:tcBorders>
            <w:tcMar>
              <w:top w:w="0" w:type="dxa"/>
              <w:left w:w="115" w:type="dxa"/>
              <w:bottom w:w="0" w:type="dxa"/>
              <w:right w:w="115" w:type="dxa"/>
            </w:tcMar>
          </w:tcPr>
          <w:p w14:paraId="50774033" w14:textId="5C89DFF3" w:rsidR="00D52734" w:rsidRPr="00A47D85" w:rsidDel="006F330B" w:rsidRDefault="00D52734" w:rsidP="00462874">
            <w:pPr>
              <w:spacing w:line="360" w:lineRule="auto"/>
              <w:jc w:val="both"/>
              <w:rPr>
                <w:del w:id="1998" w:author="ETLab" w:date="2021-09-27T13:08:00Z"/>
                <w:rFonts w:ascii="標楷體" w:eastAsia="標楷體" w:hAnsi="標楷體"/>
                <w:sz w:val="28"/>
                <w:szCs w:val="28"/>
              </w:rPr>
            </w:pPr>
            <w:del w:id="1999" w:author="ETLab" w:date="2021-09-27T13:08:00Z">
              <w:r w:rsidRPr="00A47D85" w:rsidDel="006F330B">
                <w:rPr>
                  <w:rFonts w:ascii="標楷體" w:eastAsia="標楷體" w:hAnsi="標楷體" w:hint="eastAsia"/>
                  <w:sz w:val="28"/>
                  <w:szCs w:val="28"/>
                </w:rPr>
                <w:delText>指導員翻開題目卡，學習者用指定的動作選擇相對應的顏色混和形狀回答。</w:delText>
              </w:r>
            </w:del>
          </w:p>
        </w:tc>
      </w:tr>
    </w:tbl>
    <w:p w14:paraId="0B3CD588" w14:textId="23280B13" w:rsidR="00F453A3" w:rsidDel="006F330B" w:rsidRDefault="00F453A3">
      <w:pPr>
        <w:rPr>
          <w:ins w:id="2000" w:author="政豪 劉" w:date="2021-09-27T00:19:00Z"/>
          <w:del w:id="2001" w:author="ETLab" w:date="2021-09-27T13:08:00Z"/>
          <w:rFonts w:ascii="Times New Roman" w:eastAsia="標楷體" w:hAnsi="Times New Roman" w:cstheme="majorBidi"/>
          <w:b/>
          <w:bCs/>
          <w:color w:val="000000" w:themeColor="text1"/>
          <w:sz w:val="28"/>
          <w:szCs w:val="28"/>
        </w:rPr>
      </w:pPr>
    </w:p>
    <w:p w14:paraId="24DE0763" w14:textId="523DA66D" w:rsidR="00AC25ED" w:rsidDel="006F330B" w:rsidRDefault="00AC25ED">
      <w:pPr>
        <w:rPr>
          <w:ins w:id="2002" w:author="政豪 劉" w:date="2021-09-27T00:19:00Z"/>
          <w:del w:id="2003" w:author="ETLab" w:date="2021-09-27T13:08:00Z"/>
          <w:rFonts w:ascii="Times New Roman" w:eastAsia="標楷體" w:hAnsi="Times New Roman" w:cstheme="majorBidi"/>
          <w:b/>
          <w:bCs/>
          <w:color w:val="000000" w:themeColor="text1"/>
          <w:sz w:val="28"/>
          <w:szCs w:val="28"/>
        </w:rPr>
      </w:pPr>
    </w:p>
    <w:p w14:paraId="21C64B38" w14:textId="22268B3A" w:rsidR="00AC25ED" w:rsidDel="006F330B" w:rsidRDefault="00AC25ED">
      <w:pPr>
        <w:rPr>
          <w:ins w:id="2004" w:author="政豪 劉" w:date="2021-09-27T00:19:00Z"/>
          <w:del w:id="2005" w:author="ETLab" w:date="2021-09-27T13:08:00Z"/>
          <w:rFonts w:ascii="Times New Roman" w:eastAsia="標楷體" w:hAnsi="Times New Roman" w:cstheme="majorBidi"/>
          <w:b/>
          <w:bCs/>
          <w:color w:val="000000" w:themeColor="text1"/>
          <w:sz w:val="28"/>
          <w:szCs w:val="28"/>
        </w:rPr>
      </w:pPr>
    </w:p>
    <w:p w14:paraId="75B960A5" w14:textId="3BB7EB90" w:rsidR="00AC25ED" w:rsidDel="006F330B" w:rsidRDefault="00AC25ED">
      <w:pPr>
        <w:rPr>
          <w:ins w:id="2006" w:author="政豪 劉" w:date="2021-09-26T23:55:00Z"/>
          <w:del w:id="2007" w:author="ETLab" w:date="2021-09-27T13:08:00Z"/>
          <w:rFonts w:ascii="Times New Roman" w:eastAsia="標楷體" w:hAnsi="Times New Roman" w:cstheme="majorBidi"/>
          <w:b/>
          <w:bCs/>
          <w:color w:val="000000" w:themeColor="text1"/>
          <w:sz w:val="28"/>
          <w:szCs w:val="28"/>
        </w:rPr>
      </w:pPr>
    </w:p>
    <w:p w14:paraId="003A8F5F" w14:textId="45A12643" w:rsidR="005F6EB6" w:rsidRDefault="005F6EB6">
      <w:pPr>
        <w:rPr>
          <w:ins w:id="2008" w:author="政豪 劉" w:date="2021-09-27T00:35:00Z"/>
          <w:rFonts w:ascii="Times New Roman" w:eastAsia="標楷體" w:hAnsi="Times New Roman" w:cstheme="majorBidi"/>
          <w:b/>
          <w:bCs/>
          <w:color w:val="000000" w:themeColor="text1"/>
          <w:sz w:val="28"/>
          <w:szCs w:val="28"/>
        </w:rPr>
      </w:pPr>
      <w:ins w:id="2009" w:author="政豪 劉" w:date="2021-09-27T00:35:00Z">
        <w:r>
          <w:rPr>
            <w:rFonts w:ascii="Times New Roman" w:eastAsia="標楷體" w:hAnsi="Times New Roman"/>
            <w:color w:val="000000" w:themeColor="text1"/>
            <w:sz w:val="28"/>
            <w:szCs w:val="28"/>
          </w:rPr>
          <w:br w:type="page"/>
        </w:r>
      </w:ins>
    </w:p>
    <w:p w14:paraId="5245B480" w14:textId="77777777" w:rsidR="009D6C90" w:rsidRPr="00A47D85" w:rsidDel="004863B0" w:rsidRDefault="009D6C90" w:rsidP="00462874">
      <w:pPr>
        <w:spacing w:line="360" w:lineRule="auto"/>
        <w:jc w:val="both"/>
        <w:rPr>
          <w:del w:id="2010" w:author="user" w:date="2021-09-24T14:56:00Z"/>
          <w:rFonts w:ascii="Times New Roman" w:eastAsia="標楷體" w:hAnsi="Times New Roman"/>
          <w:color w:val="000000" w:themeColor="text1"/>
          <w:sz w:val="28"/>
          <w:szCs w:val="28"/>
        </w:rPr>
      </w:pPr>
    </w:p>
    <w:p w14:paraId="39DDD219" w14:textId="3CABD653" w:rsidR="00815D35" w:rsidRPr="00A47D85" w:rsidDel="004863B0" w:rsidRDefault="00815D35" w:rsidP="00462874">
      <w:pPr>
        <w:spacing w:line="360" w:lineRule="auto"/>
        <w:rPr>
          <w:del w:id="2011" w:author="user" w:date="2021-09-24T14:56:00Z"/>
          <w:rFonts w:ascii="標楷體" w:eastAsia="標楷體" w:hAnsi="標楷體"/>
          <w:color w:val="000000" w:themeColor="text1"/>
          <w:sz w:val="28"/>
          <w:szCs w:val="28"/>
        </w:rPr>
      </w:pPr>
    </w:p>
    <w:p w14:paraId="5C726845" w14:textId="274A11F5" w:rsidR="00E703C5" w:rsidRPr="00A47D85" w:rsidDel="004863B0" w:rsidRDefault="00E703C5" w:rsidP="00462874">
      <w:pPr>
        <w:spacing w:line="360" w:lineRule="auto"/>
        <w:rPr>
          <w:del w:id="2012" w:author="user" w:date="2021-09-24T14:56:00Z"/>
          <w:rFonts w:ascii="標楷體" w:eastAsia="標楷體" w:hAnsi="標楷體"/>
          <w:color w:val="000000" w:themeColor="text1"/>
          <w:sz w:val="28"/>
          <w:szCs w:val="28"/>
        </w:rPr>
      </w:pPr>
    </w:p>
    <w:p w14:paraId="1C85197A" w14:textId="5F9FBBBE" w:rsidR="00815D35" w:rsidRPr="00A47D85" w:rsidDel="004863B0" w:rsidRDefault="00815D35" w:rsidP="00462874">
      <w:pPr>
        <w:spacing w:line="360" w:lineRule="auto"/>
        <w:rPr>
          <w:del w:id="2013" w:author="user" w:date="2021-09-24T14:56:00Z"/>
          <w:rFonts w:ascii="標楷體" w:eastAsia="標楷體" w:hAnsi="標楷體"/>
          <w:color w:val="000000" w:themeColor="text1"/>
          <w:sz w:val="28"/>
          <w:szCs w:val="28"/>
        </w:rPr>
      </w:pPr>
    </w:p>
    <w:p w14:paraId="0E7A713C" w14:textId="0DF25CC4" w:rsidR="00466F52" w:rsidRPr="00A47D85" w:rsidDel="004863B0" w:rsidRDefault="00466F52" w:rsidP="00462874">
      <w:pPr>
        <w:spacing w:line="360" w:lineRule="auto"/>
        <w:rPr>
          <w:del w:id="2014" w:author="user" w:date="2021-09-24T14:56:00Z"/>
          <w:rFonts w:ascii="標楷體" w:eastAsia="標楷體" w:hAnsi="標楷體"/>
          <w:color w:val="000000" w:themeColor="text1"/>
          <w:sz w:val="28"/>
          <w:szCs w:val="28"/>
        </w:rPr>
      </w:pPr>
    </w:p>
    <w:p w14:paraId="2C16F4DC" w14:textId="72CB73C8" w:rsidR="00E703C5" w:rsidRPr="00A47D85" w:rsidRDefault="00E703C5" w:rsidP="00462874">
      <w:pPr>
        <w:pStyle w:val="2"/>
        <w:adjustRightInd w:val="0"/>
        <w:snapToGrid w:val="0"/>
        <w:spacing w:line="360" w:lineRule="auto"/>
        <w:jc w:val="center"/>
        <w:rPr>
          <w:rFonts w:ascii="標楷體" w:eastAsia="標楷體" w:hAnsi="標楷體"/>
          <w:b w:val="0"/>
          <w:color w:val="000000" w:themeColor="text1"/>
          <w:sz w:val="28"/>
          <w:szCs w:val="28"/>
        </w:rPr>
      </w:pPr>
      <w:bookmarkStart w:id="2015" w:name="_Toc523837210"/>
      <w:bookmarkStart w:id="2016" w:name="_Toc523837450"/>
      <w:bookmarkStart w:id="2017" w:name="_Toc523837884"/>
      <w:bookmarkStart w:id="2018" w:name="_Toc523852848"/>
      <w:bookmarkStart w:id="2019" w:name="_Toc523852930"/>
      <w:bookmarkStart w:id="2020" w:name="_Toc523908436"/>
      <w:bookmarkStart w:id="2021" w:name="_Toc523908561"/>
      <w:bookmarkStart w:id="2022" w:name="_Toc31725330"/>
      <w:r w:rsidRPr="00A47D85">
        <w:rPr>
          <w:rFonts w:ascii="標楷體" w:eastAsia="標楷體" w:hAnsi="標楷體" w:hint="eastAsia"/>
          <w:b w:val="0"/>
          <w:color w:val="000000" w:themeColor="text1"/>
          <w:sz w:val="28"/>
          <w:szCs w:val="28"/>
        </w:rPr>
        <w:t xml:space="preserve">第五節 </w:t>
      </w:r>
      <w:r w:rsidR="00D663AE" w:rsidRPr="00D663AE">
        <w:rPr>
          <w:rFonts w:ascii="標楷體" w:eastAsia="標楷體" w:hAnsi="標楷體" w:hint="eastAsia"/>
          <w:b w:val="0"/>
          <w:color w:val="000000" w:themeColor="text1"/>
          <w:sz w:val="28"/>
          <w:szCs w:val="28"/>
        </w:rPr>
        <w:t>互動式體感</w:t>
      </w:r>
      <w:r w:rsidRPr="00A47D85">
        <w:rPr>
          <w:rFonts w:ascii="標楷體" w:eastAsia="標楷體" w:hAnsi="標楷體" w:hint="eastAsia"/>
          <w:b w:val="0"/>
          <w:color w:val="000000" w:themeColor="text1"/>
          <w:sz w:val="28"/>
          <w:szCs w:val="28"/>
        </w:rPr>
        <w:t>遊戲</w:t>
      </w:r>
      <w:bookmarkEnd w:id="2015"/>
      <w:bookmarkEnd w:id="2016"/>
      <w:bookmarkEnd w:id="2017"/>
      <w:bookmarkEnd w:id="2018"/>
      <w:bookmarkEnd w:id="2019"/>
      <w:bookmarkEnd w:id="2020"/>
      <w:bookmarkEnd w:id="2021"/>
      <w:r w:rsidRPr="00A47D85">
        <w:rPr>
          <w:rFonts w:ascii="標楷體" w:eastAsia="標楷體" w:hAnsi="標楷體" w:hint="eastAsia"/>
          <w:b w:val="0"/>
          <w:color w:val="000000" w:themeColor="text1"/>
          <w:sz w:val="28"/>
          <w:szCs w:val="28"/>
        </w:rPr>
        <w:t>設計</w:t>
      </w:r>
      <w:bookmarkEnd w:id="2022"/>
    </w:p>
    <w:p w14:paraId="07BC74F1" w14:textId="71AFA3EA"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一、</w:t>
      </w:r>
      <w:r w:rsidR="00D663AE" w:rsidRPr="00D663AE">
        <w:rPr>
          <w:rFonts w:ascii="Times New Roman" w:eastAsia="標楷體" w:hAnsi="Times New Roman" w:hint="eastAsia"/>
          <w:color w:val="000000" w:themeColor="text1"/>
          <w:sz w:val="28"/>
          <w:szCs w:val="28"/>
        </w:rPr>
        <w:t>互動式體感</w:t>
      </w:r>
      <w:r w:rsidRPr="00A47D85">
        <w:rPr>
          <w:rFonts w:ascii="Times New Roman" w:eastAsia="標楷體" w:hAnsi="Times New Roman"/>
          <w:color w:val="000000" w:themeColor="text1"/>
          <w:sz w:val="28"/>
          <w:szCs w:val="28"/>
        </w:rPr>
        <w:t>遊戲環境說明</w:t>
      </w:r>
    </w:p>
    <w:p w14:paraId="63DEECEF" w14:textId="77777777"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（一）軟體環境</w:t>
      </w:r>
    </w:p>
    <w:p w14:paraId="7A346D2E" w14:textId="056FBBC0" w:rsidR="00E703C5" w:rsidRPr="00A47D85" w:rsidRDefault="00815D35" w:rsidP="00462874">
      <w:pPr>
        <w:adjustRightInd w:val="0"/>
        <w:snapToGrid w:val="0"/>
        <w:spacing w:line="360" w:lineRule="auto"/>
        <w:ind w:firstLineChars="200" w:firstLine="560"/>
        <w:jc w:val="both"/>
        <w:rPr>
          <w:rFonts w:ascii="Times New Roman" w:eastAsia="標楷體" w:hAnsi="Times New Roman" w:cs="Times New Roman"/>
          <w:color w:val="000000" w:themeColor="text1"/>
          <w:sz w:val="28"/>
          <w:szCs w:val="28"/>
        </w:rPr>
      </w:pPr>
      <w:r w:rsidRPr="00A47D85">
        <w:rPr>
          <w:rFonts w:ascii="Times New Roman" w:eastAsia="標楷體" w:hAnsi="Times New Roman" w:hint="eastAsia"/>
          <w:color w:val="000000" w:themeColor="text1"/>
          <w:sz w:val="28"/>
          <w:szCs w:val="28"/>
        </w:rPr>
        <w:t>本研究軟體開發環境採用</w:t>
      </w:r>
      <w:r w:rsidRPr="00A47D85">
        <w:rPr>
          <w:rFonts w:ascii="Times New Roman" w:eastAsia="標楷體" w:hAnsi="Times New Roman"/>
          <w:color w:val="000000" w:themeColor="text1"/>
          <w:sz w:val="28"/>
          <w:szCs w:val="28"/>
        </w:rPr>
        <w:t>Unity Technologies</w:t>
      </w:r>
      <w:r w:rsidRPr="00A47D85">
        <w:rPr>
          <w:rFonts w:ascii="Times New Roman" w:eastAsia="標楷體" w:hAnsi="Times New Roman"/>
          <w:color w:val="000000" w:themeColor="text1"/>
          <w:sz w:val="28"/>
          <w:szCs w:val="28"/>
        </w:rPr>
        <w:t>的</w:t>
      </w:r>
      <w:r w:rsidRPr="00A47D85">
        <w:rPr>
          <w:rFonts w:ascii="Times New Roman" w:eastAsia="標楷體" w:hAnsi="Times New Roman"/>
          <w:color w:val="000000" w:themeColor="text1"/>
          <w:sz w:val="28"/>
          <w:szCs w:val="28"/>
        </w:rPr>
        <w:t>Unity 2019.1.4f</w:t>
      </w:r>
      <w:r w:rsidRPr="00A47D85">
        <w:rPr>
          <w:rFonts w:ascii="Times New Roman" w:eastAsia="標楷體" w:hAnsi="Times New Roman"/>
          <w:color w:val="000000" w:themeColor="text1"/>
          <w:sz w:val="28"/>
          <w:szCs w:val="28"/>
        </w:rPr>
        <w:t>版本進行開發本</w:t>
      </w:r>
      <w:r w:rsidR="00D663AE" w:rsidRPr="00D663AE">
        <w:rPr>
          <w:rFonts w:ascii="Times New Roman" w:eastAsia="標楷體" w:hAnsi="Times New Roman" w:hint="eastAsia"/>
          <w:color w:val="000000" w:themeColor="text1"/>
          <w:sz w:val="28"/>
          <w:szCs w:val="28"/>
        </w:rPr>
        <w:t>互動式體感</w:t>
      </w:r>
      <w:r w:rsidRPr="00A47D85">
        <w:rPr>
          <w:rFonts w:ascii="Times New Roman" w:eastAsia="標楷體" w:hAnsi="Times New Roman"/>
          <w:color w:val="000000" w:themeColor="text1"/>
          <w:sz w:val="28"/>
          <w:szCs w:val="28"/>
        </w:rPr>
        <w:t>遊戲，軟體內提供多樣式模型及繪圖工具，編輯程式語言採</w:t>
      </w:r>
      <w:r w:rsidRPr="00A47D85">
        <w:rPr>
          <w:rFonts w:ascii="Times New Roman" w:eastAsia="標楷體" w:hAnsi="Times New Roman"/>
          <w:color w:val="000000" w:themeColor="text1"/>
          <w:sz w:val="28"/>
          <w:szCs w:val="28"/>
        </w:rPr>
        <w:t>C#</w:t>
      </w:r>
      <w:r w:rsidRPr="00A47D85">
        <w:rPr>
          <w:rFonts w:ascii="Times New Roman" w:eastAsia="標楷體" w:hAnsi="Times New Roman"/>
          <w:color w:val="000000" w:themeColor="text1"/>
          <w:sz w:val="28"/>
          <w:szCs w:val="28"/>
        </w:rPr>
        <w:t>進行撰寫遊戲互動功能，此軟體支援多個系統平台，介面人性化較容易開發遊戲，也能符合本研究開發團隊使用，如下圖</w:t>
      </w:r>
      <w:r w:rsidRPr="00A47D85">
        <w:rPr>
          <w:rFonts w:ascii="Times New Roman" w:eastAsia="標楷體" w:hAnsi="Times New Roman"/>
          <w:color w:val="000000" w:themeColor="text1"/>
          <w:sz w:val="28"/>
          <w:szCs w:val="28"/>
        </w:rPr>
        <w:t>3-12 Unity</w:t>
      </w:r>
      <w:r w:rsidRPr="00A47D85">
        <w:rPr>
          <w:rFonts w:ascii="Times New Roman" w:eastAsia="標楷體" w:hAnsi="Times New Roman"/>
          <w:color w:val="000000" w:themeColor="text1"/>
          <w:sz w:val="28"/>
          <w:szCs w:val="28"/>
        </w:rPr>
        <w:t>介面圖所示</w:t>
      </w:r>
      <w:r w:rsidR="00E703C5" w:rsidRPr="00A47D85">
        <w:rPr>
          <w:rFonts w:ascii="Times New Roman" w:eastAsia="標楷體" w:hAnsi="Times New Roman" w:cs="Times New Roman"/>
          <w:color w:val="000000" w:themeColor="text1"/>
          <w:sz w:val="28"/>
          <w:szCs w:val="28"/>
        </w:rPr>
        <w:t>。</w:t>
      </w:r>
    </w:p>
    <w:p w14:paraId="484D6E2E" w14:textId="77777777" w:rsidR="00E703C5" w:rsidRPr="00A47D85" w:rsidRDefault="00E703C5" w:rsidP="00462874">
      <w:pPr>
        <w:spacing w:line="360" w:lineRule="auto"/>
        <w:ind w:firstLineChars="200" w:firstLine="560"/>
        <w:jc w:val="both"/>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hint="eastAsia"/>
          <w:noProof/>
          <w:color w:val="000000" w:themeColor="text1"/>
          <w:sz w:val="28"/>
          <w:szCs w:val="28"/>
        </w:rPr>
        <w:drawing>
          <wp:inline distT="0" distB="0" distL="0" distR="0" wp14:anchorId="066BEAB8" wp14:editId="75184120">
            <wp:extent cx="5274310" cy="2825115"/>
            <wp:effectExtent l="0" t="0" r="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825115"/>
                    </a:xfrm>
                    <a:prstGeom prst="rect">
                      <a:avLst/>
                    </a:prstGeom>
                  </pic:spPr>
                </pic:pic>
              </a:graphicData>
            </a:graphic>
          </wp:inline>
        </w:drawing>
      </w:r>
    </w:p>
    <w:p w14:paraId="5D88A6E9" w14:textId="77777777" w:rsidR="00E703C5" w:rsidRPr="00A47D85" w:rsidRDefault="00E703C5" w:rsidP="00462874">
      <w:pPr>
        <w:pStyle w:val="a9"/>
        <w:spacing w:line="360" w:lineRule="auto"/>
        <w:jc w:val="center"/>
        <w:rPr>
          <w:rFonts w:ascii="Times New Roman" w:eastAsia="標楷體" w:hAnsi="Times New Roman" w:cs="Times New Roman"/>
          <w:color w:val="000000" w:themeColor="text1"/>
          <w:sz w:val="28"/>
          <w:szCs w:val="28"/>
        </w:rPr>
      </w:pPr>
      <w:bookmarkStart w:id="2023" w:name="_Toc31462485"/>
      <w:r w:rsidRPr="00A47D85">
        <w:rPr>
          <w:rFonts w:ascii="標楷體" w:eastAsia="標楷體" w:hAnsi="標楷體" w:cs="Times New Roman"/>
          <w:sz w:val="28"/>
          <w:szCs w:val="28"/>
        </w:rPr>
        <w:t>圖</w:t>
      </w:r>
      <w:r w:rsidRPr="00A47D85">
        <w:rPr>
          <w:rFonts w:ascii="Times New Roman" w:hAnsi="Times New Roman" w:cs="Times New Roman"/>
          <w:sz w:val="28"/>
          <w:szCs w:val="28"/>
        </w:rPr>
        <w:t>3</w:t>
      </w:r>
      <w:r w:rsidRPr="00A47D85">
        <w:rPr>
          <w:rFonts w:ascii="Times New Roman" w:hAnsi="Times New Roman" w:cs="Times New Roman"/>
          <w:sz w:val="28"/>
          <w:szCs w:val="28"/>
        </w:rPr>
        <w:noBreakHyphen/>
      </w:r>
      <w:r w:rsidRPr="00A47D85">
        <w:rPr>
          <w:rFonts w:ascii="Times New Roman" w:hAnsi="Times New Roman" w:cs="Times New Roman"/>
          <w:sz w:val="28"/>
          <w:szCs w:val="28"/>
        </w:rPr>
        <w:fldChar w:fldCharType="begin"/>
      </w:r>
      <w:r w:rsidRPr="00A47D85">
        <w:rPr>
          <w:rFonts w:ascii="Times New Roman" w:hAnsi="Times New Roman" w:cs="Times New Roman"/>
          <w:sz w:val="28"/>
          <w:szCs w:val="28"/>
        </w:rPr>
        <w:instrText xml:space="preserve"> SEQ </w:instrText>
      </w:r>
      <w:r w:rsidRPr="00A47D85">
        <w:rPr>
          <w:rFonts w:ascii="Times New Roman" w:hAnsi="Times New Roman" w:cs="Times New Roman"/>
          <w:sz w:val="28"/>
          <w:szCs w:val="28"/>
        </w:rPr>
        <w:instrText>圖</w:instrText>
      </w:r>
      <w:r w:rsidRPr="00A47D85">
        <w:rPr>
          <w:rFonts w:ascii="Times New Roman" w:hAnsi="Times New Roman" w:cs="Times New Roman"/>
          <w:sz w:val="28"/>
          <w:szCs w:val="28"/>
        </w:rPr>
        <w:instrText xml:space="preserve"> \* ARABIC \s 1 </w:instrText>
      </w:r>
      <w:r w:rsidRPr="00A47D85">
        <w:rPr>
          <w:rFonts w:ascii="Times New Roman" w:hAnsi="Times New Roman" w:cs="Times New Roman"/>
          <w:sz w:val="28"/>
          <w:szCs w:val="28"/>
        </w:rPr>
        <w:fldChar w:fldCharType="separate"/>
      </w:r>
      <w:r w:rsidRPr="00A47D85">
        <w:rPr>
          <w:rFonts w:ascii="Times New Roman" w:hAnsi="Times New Roman" w:cs="Times New Roman"/>
          <w:noProof/>
          <w:sz w:val="28"/>
          <w:szCs w:val="28"/>
        </w:rPr>
        <w:t>12</w:t>
      </w:r>
      <w:r w:rsidRPr="00A47D85">
        <w:rPr>
          <w:rFonts w:ascii="Times New Roman" w:hAnsi="Times New Roman" w:cs="Times New Roman"/>
          <w:sz w:val="28"/>
          <w:szCs w:val="28"/>
        </w:rPr>
        <w:fldChar w:fldCharType="end"/>
      </w:r>
      <w:r w:rsidRPr="00A47D85">
        <w:rPr>
          <w:rFonts w:ascii="Times New Roman" w:eastAsia="標楷體" w:hAnsi="Times New Roman" w:cs="Times New Roman" w:hint="eastAsia"/>
          <w:color w:val="000000" w:themeColor="text1"/>
          <w:sz w:val="28"/>
          <w:szCs w:val="28"/>
        </w:rPr>
        <w:t xml:space="preserve"> </w:t>
      </w:r>
      <w:r w:rsidRPr="00A47D85">
        <w:rPr>
          <w:rFonts w:ascii="Times New Roman" w:eastAsia="標楷體" w:hAnsi="Times New Roman" w:cs="Times New Roman"/>
          <w:color w:val="000000" w:themeColor="text1"/>
          <w:sz w:val="28"/>
          <w:szCs w:val="28"/>
        </w:rPr>
        <w:t>Unity</w:t>
      </w:r>
      <w:r w:rsidRPr="00A47D85">
        <w:rPr>
          <w:rFonts w:ascii="Times New Roman" w:eastAsia="標楷體" w:hAnsi="Times New Roman" w:cs="Times New Roman" w:hint="eastAsia"/>
          <w:color w:val="000000" w:themeColor="text1"/>
          <w:sz w:val="28"/>
          <w:szCs w:val="28"/>
        </w:rPr>
        <w:t>介面圖</w:t>
      </w:r>
      <w:bookmarkEnd w:id="2023"/>
    </w:p>
    <w:p w14:paraId="5E782E6E" w14:textId="77777777" w:rsidR="00E703C5" w:rsidRPr="00A47D85" w:rsidRDefault="00E703C5" w:rsidP="00462874">
      <w:pPr>
        <w:adjustRightInd w:val="0"/>
        <w:snapToGrid w:val="0"/>
        <w:spacing w:line="360" w:lineRule="auto"/>
        <w:jc w:val="both"/>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color w:val="000000" w:themeColor="text1"/>
          <w:sz w:val="28"/>
          <w:szCs w:val="28"/>
        </w:rPr>
        <w:t>（二）硬體環境</w:t>
      </w:r>
    </w:p>
    <w:p w14:paraId="439A207B" w14:textId="12371563" w:rsidR="00E703C5" w:rsidRPr="00A47D85" w:rsidRDefault="00815D35" w:rsidP="00462874">
      <w:pPr>
        <w:adjustRightInd w:val="0"/>
        <w:snapToGrid w:val="0"/>
        <w:spacing w:line="360" w:lineRule="auto"/>
        <w:ind w:firstLineChars="200" w:firstLine="560"/>
        <w:jc w:val="both"/>
        <w:rPr>
          <w:rFonts w:ascii="Times New Roman" w:eastAsia="標楷體" w:hAnsi="Times New Roman" w:cs="Times New Roman"/>
          <w:color w:val="000000" w:themeColor="text1"/>
          <w:sz w:val="28"/>
          <w:szCs w:val="28"/>
        </w:rPr>
      </w:pPr>
      <w:r w:rsidRPr="00A47D85">
        <w:rPr>
          <w:rFonts w:ascii="Times New Roman" w:eastAsia="標楷體" w:hAnsi="Times New Roman" w:cs="Times New Roman" w:hint="eastAsia"/>
          <w:color w:val="000000" w:themeColor="text1"/>
          <w:sz w:val="28"/>
          <w:szCs w:val="28"/>
        </w:rPr>
        <w:t>硬體設備採用</w:t>
      </w:r>
      <w:r w:rsidRPr="00A47D85">
        <w:rPr>
          <w:rFonts w:ascii="Times New Roman" w:eastAsia="標楷體" w:hAnsi="Times New Roman" w:cs="Times New Roman"/>
          <w:color w:val="000000" w:themeColor="text1"/>
          <w:sz w:val="28"/>
          <w:szCs w:val="28"/>
        </w:rPr>
        <w:t>ORBBEC</w:t>
      </w:r>
      <w:r w:rsidRPr="00A47D85">
        <w:rPr>
          <w:rFonts w:ascii="Times New Roman" w:eastAsia="標楷體" w:hAnsi="Times New Roman" w:cs="Times New Roman"/>
          <w:color w:val="000000" w:themeColor="text1"/>
          <w:sz w:val="28"/>
          <w:szCs w:val="28"/>
        </w:rPr>
        <w:t>公司所開發的</w:t>
      </w:r>
      <w:r w:rsidRPr="00A47D85">
        <w:rPr>
          <w:rFonts w:ascii="Times New Roman" w:eastAsia="標楷體" w:hAnsi="Times New Roman" w:cs="Times New Roman"/>
          <w:color w:val="000000" w:themeColor="text1"/>
          <w:sz w:val="28"/>
          <w:szCs w:val="28"/>
        </w:rPr>
        <w:t>AstraPro</w:t>
      </w:r>
      <w:r w:rsidRPr="00A47D85">
        <w:rPr>
          <w:rFonts w:ascii="Times New Roman" w:eastAsia="標楷體" w:hAnsi="Times New Roman" w:cs="Times New Roman"/>
          <w:color w:val="000000" w:themeColor="text1"/>
          <w:sz w:val="28"/>
          <w:szCs w:val="28"/>
        </w:rPr>
        <w:t>感測器，此體感裝置最著名為</w:t>
      </w:r>
      <w:r w:rsidRPr="00A47D85">
        <w:rPr>
          <w:rFonts w:ascii="Times New Roman" w:eastAsia="標楷體" w:hAnsi="Times New Roman" w:cs="Times New Roman"/>
          <w:color w:val="000000" w:themeColor="text1"/>
          <w:sz w:val="28"/>
          <w:szCs w:val="28"/>
        </w:rPr>
        <w:t>3D</w:t>
      </w:r>
      <w:r w:rsidRPr="00A47D85">
        <w:rPr>
          <w:rFonts w:ascii="Times New Roman" w:eastAsia="標楷體" w:hAnsi="Times New Roman" w:cs="Times New Roman"/>
          <w:color w:val="000000" w:themeColor="text1"/>
          <w:sz w:val="28"/>
          <w:szCs w:val="28"/>
        </w:rPr>
        <w:t>相機，可提供良好的手勢識別、身體識別、人體骨架識別等功能，皆與現有軟體開發系統高度兼容，如</w:t>
      </w:r>
      <w:r w:rsidRPr="00A47D85">
        <w:rPr>
          <w:rFonts w:ascii="Times New Roman" w:eastAsia="標楷體" w:hAnsi="Times New Roman" w:cs="Times New Roman"/>
          <w:color w:val="000000" w:themeColor="text1"/>
          <w:sz w:val="28"/>
          <w:szCs w:val="28"/>
        </w:rPr>
        <w:t>Unity</w:t>
      </w:r>
      <w:r w:rsidRPr="00A47D85">
        <w:rPr>
          <w:rFonts w:ascii="Times New Roman" w:eastAsia="標楷體" w:hAnsi="Times New Roman" w:cs="Times New Roman"/>
          <w:color w:val="000000" w:themeColor="text1"/>
          <w:sz w:val="28"/>
          <w:szCs w:val="28"/>
        </w:rPr>
        <w:t>，並可廣泛應用於各種場景，擁有先進的便利性和更高的效率（</w:t>
      </w:r>
      <w:r w:rsidRPr="00A47D85">
        <w:rPr>
          <w:rFonts w:ascii="Times New Roman" w:eastAsia="標楷體" w:hAnsi="Times New Roman" w:cs="Times New Roman"/>
          <w:color w:val="000000" w:themeColor="text1"/>
          <w:sz w:val="28"/>
          <w:szCs w:val="28"/>
        </w:rPr>
        <w:t>Orbbec,2019</w:t>
      </w:r>
      <w:r w:rsidRPr="00A47D85">
        <w:rPr>
          <w:rFonts w:ascii="Times New Roman" w:eastAsia="標楷體" w:hAnsi="Times New Roman" w:cs="Times New Roman"/>
          <w:color w:val="000000" w:themeColor="text1"/>
          <w:sz w:val="28"/>
          <w:szCs w:val="28"/>
        </w:rPr>
        <w:t>）。如圖</w:t>
      </w:r>
      <w:r w:rsidRPr="00A47D85">
        <w:rPr>
          <w:rFonts w:ascii="Times New Roman" w:eastAsia="標楷體" w:hAnsi="Times New Roman" w:cs="Times New Roman"/>
          <w:color w:val="000000" w:themeColor="text1"/>
          <w:sz w:val="28"/>
          <w:szCs w:val="28"/>
        </w:rPr>
        <w:t>3-13</w:t>
      </w:r>
      <w:r w:rsidRPr="00A47D85">
        <w:rPr>
          <w:rFonts w:ascii="Times New Roman" w:eastAsia="標楷體" w:hAnsi="Times New Roman" w:cs="Times New Roman"/>
          <w:color w:val="000000" w:themeColor="text1"/>
          <w:sz w:val="28"/>
          <w:szCs w:val="28"/>
        </w:rPr>
        <w:t>所示</w:t>
      </w:r>
      <w:r w:rsidR="00E703C5" w:rsidRPr="00A47D85">
        <w:rPr>
          <w:rFonts w:ascii="Times New Roman" w:eastAsia="標楷體" w:hAnsi="Times New Roman"/>
          <w:color w:val="000000" w:themeColor="text1"/>
          <w:sz w:val="28"/>
          <w:szCs w:val="28"/>
        </w:rPr>
        <w:t>。</w:t>
      </w:r>
    </w:p>
    <w:p w14:paraId="0ADCE574" w14:textId="77777777" w:rsidR="00E703C5" w:rsidRPr="00A47D85" w:rsidRDefault="00E703C5" w:rsidP="00462874">
      <w:pPr>
        <w:spacing w:line="360" w:lineRule="auto"/>
        <w:jc w:val="center"/>
        <w:rPr>
          <w:sz w:val="28"/>
          <w:szCs w:val="28"/>
        </w:rPr>
      </w:pPr>
      <w:r w:rsidRPr="00A47D85">
        <w:rPr>
          <w:sz w:val="28"/>
          <w:szCs w:val="28"/>
        </w:rPr>
        <w:lastRenderedPageBreak/>
        <w:fldChar w:fldCharType="begin"/>
      </w:r>
      <w:r w:rsidRPr="00A47D85">
        <w:rPr>
          <w:sz w:val="28"/>
          <w:szCs w:val="28"/>
        </w:rPr>
        <w:instrText xml:space="preserve"> INCLUDEPICTURE "https://orbbec3d.com/wp-content/uploads/2018/10/astra-pro-for-slider-400x277.png" \* MERGEFORMATINET </w:instrText>
      </w:r>
      <w:r w:rsidRPr="00A47D85">
        <w:rPr>
          <w:sz w:val="28"/>
          <w:szCs w:val="28"/>
        </w:rPr>
        <w:fldChar w:fldCharType="separate"/>
      </w:r>
      <w:r w:rsidRPr="00A47D85">
        <w:rPr>
          <w:noProof/>
          <w:sz w:val="28"/>
          <w:szCs w:val="28"/>
        </w:rPr>
        <w:drawing>
          <wp:inline distT="0" distB="0" distL="0" distR="0" wp14:anchorId="3E874FE0" wp14:editId="681029E7">
            <wp:extent cx="3025315" cy="2098086"/>
            <wp:effectExtent l="0" t="0" r="0" b="0"/>
            <wp:docPr id="8" name="圖片 8" descr="https://orbbec3d.com/wp-content/uploads/2018/10/astra-pro-for-slider-400x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rbbec3d.com/wp-content/uploads/2018/10/astra-pro-for-slider-400x27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6997" cy="2106187"/>
                    </a:xfrm>
                    <a:prstGeom prst="rect">
                      <a:avLst/>
                    </a:prstGeom>
                    <a:noFill/>
                    <a:ln>
                      <a:noFill/>
                    </a:ln>
                  </pic:spPr>
                </pic:pic>
              </a:graphicData>
            </a:graphic>
          </wp:inline>
        </w:drawing>
      </w:r>
      <w:r w:rsidRPr="00A47D85">
        <w:rPr>
          <w:sz w:val="28"/>
          <w:szCs w:val="28"/>
        </w:rPr>
        <w:fldChar w:fldCharType="end"/>
      </w:r>
    </w:p>
    <w:p w14:paraId="575B53A7" w14:textId="77777777" w:rsidR="00E703C5" w:rsidRPr="00A47D85" w:rsidRDefault="00E703C5" w:rsidP="00462874">
      <w:pPr>
        <w:pStyle w:val="a9"/>
        <w:spacing w:line="360" w:lineRule="auto"/>
        <w:jc w:val="center"/>
        <w:rPr>
          <w:rFonts w:ascii="標楷體" w:eastAsia="標楷體" w:hAnsi="標楷體"/>
          <w:color w:val="000000" w:themeColor="text1"/>
          <w:sz w:val="28"/>
          <w:szCs w:val="28"/>
        </w:rPr>
      </w:pPr>
      <w:bookmarkStart w:id="2024" w:name="_Toc31462486"/>
      <w:r w:rsidRPr="00A47D85">
        <w:rPr>
          <w:rFonts w:ascii="標楷體" w:eastAsia="標楷體" w:hAnsi="標楷體"/>
          <w:sz w:val="28"/>
          <w:szCs w:val="28"/>
        </w:rPr>
        <w:t>圖</w:t>
      </w:r>
      <w:r w:rsidRPr="00A47D85">
        <w:rPr>
          <w:rFonts w:ascii="Times New Roman" w:eastAsia="標楷體" w:hAnsi="Times New Roman" w:cs="Times New Roman"/>
          <w:sz w:val="28"/>
          <w:szCs w:val="28"/>
        </w:rPr>
        <w:t>3</w:t>
      </w:r>
      <w:r w:rsidRPr="00A47D85">
        <w:rPr>
          <w:rFonts w:ascii="Times New Roman" w:eastAsia="標楷體" w:hAnsi="Times New Roman" w:cs="Times New Roman"/>
          <w:sz w:val="28"/>
          <w:szCs w:val="28"/>
        </w:rPr>
        <w:noBreakHyphen/>
      </w:r>
      <w:r w:rsidRPr="00A47D85">
        <w:rPr>
          <w:rFonts w:ascii="Times New Roman" w:eastAsia="標楷體" w:hAnsi="Times New Roman" w:cs="Times New Roman"/>
          <w:sz w:val="28"/>
          <w:szCs w:val="28"/>
        </w:rPr>
        <w:fldChar w:fldCharType="begin"/>
      </w:r>
      <w:r w:rsidRPr="00A47D85">
        <w:rPr>
          <w:rFonts w:ascii="Times New Roman" w:eastAsia="標楷體" w:hAnsi="Times New Roman" w:cs="Times New Roman"/>
          <w:sz w:val="28"/>
          <w:szCs w:val="28"/>
        </w:rPr>
        <w:instrText xml:space="preserve"> SEQ </w:instrText>
      </w:r>
      <w:r w:rsidRPr="00A47D85">
        <w:rPr>
          <w:rFonts w:ascii="Times New Roman" w:eastAsia="標楷體" w:hAnsi="Times New Roman" w:cs="Times New Roman"/>
          <w:sz w:val="28"/>
          <w:szCs w:val="28"/>
        </w:rPr>
        <w:instrText>圖</w:instrText>
      </w:r>
      <w:r w:rsidRPr="00A47D85">
        <w:rPr>
          <w:rFonts w:ascii="Times New Roman" w:eastAsia="標楷體" w:hAnsi="Times New Roman" w:cs="Times New Roman"/>
          <w:sz w:val="28"/>
          <w:szCs w:val="28"/>
        </w:rPr>
        <w:instrText xml:space="preserve"> \* ARABIC \s 1 </w:instrText>
      </w:r>
      <w:r w:rsidRPr="00A47D85">
        <w:rPr>
          <w:rFonts w:ascii="Times New Roman" w:eastAsia="標楷體" w:hAnsi="Times New Roman" w:cs="Times New Roman"/>
          <w:sz w:val="28"/>
          <w:szCs w:val="28"/>
        </w:rPr>
        <w:fldChar w:fldCharType="separate"/>
      </w:r>
      <w:r w:rsidRPr="00A47D85">
        <w:rPr>
          <w:rFonts w:ascii="Times New Roman" w:eastAsia="標楷體" w:hAnsi="Times New Roman" w:cs="Times New Roman"/>
          <w:noProof/>
          <w:sz w:val="28"/>
          <w:szCs w:val="28"/>
        </w:rPr>
        <w:t>13</w:t>
      </w:r>
      <w:r w:rsidRPr="00A47D85">
        <w:rPr>
          <w:rFonts w:ascii="Times New Roman" w:eastAsia="標楷體" w:hAnsi="Times New Roman" w:cs="Times New Roman"/>
          <w:sz w:val="28"/>
          <w:szCs w:val="28"/>
        </w:rPr>
        <w:fldChar w:fldCharType="end"/>
      </w:r>
      <w:r w:rsidRPr="00A47D85">
        <w:rPr>
          <w:rFonts w:ascii="標楷體" w:eastAsia="標楷體" w:hAnsi="標楷體" w:cs="Times New Roman" w:hint="eastAsia"/>
          <w:color w:val="000000" w:themeColor="text1"/>
          <w:sz w:val="28"/>
          <w:szCs w:val="28"/>
        </w:rPr>
        <w:t>體感裝置</w:t>
      </w:r>
      <w:bookmarkEnd w:id="2024"/>
    </w:p>
    <w:p w14:paraId="65A51691" w14:textId="77777777"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（三）場地環境</w:t>
      </w:r>
    </w:p>
    <w:p w14:paraId="18D362A2" w14:textId="370C3428" w:rsidR="00E703C5" w:rsidDel="00F453A3" w:rsidRDefault="00815D35" w:rsidP="00F453A3">
      <w:pPr>
        <w:adjustRightInd w:val="0"/>
        <w:snapToGrid w:val="0"/>
        <w:spacing w:line="360" w:lineRule="auto"/>
        <w:ind w:firstLineChars="200" w:firstLine="560"/>
        <w:jc w:val="both"/>
        <w:rPr>
          <w:del w:id="2025" w:author="政豪 劉" w:date="2021-09-26T23:53:00Z"/>
          <w:rFonts w:ascii="Times New Roman" w:eastAsia="標楷體" w:hAnsi="Times New Roman" w:cs="Times New Roman"/>
          <w:color w:val="000000" w:themeColor="text1"/>
          <w:sz w:val="28"/>
          <w:szCs w:val="28"/>
        </w:rPr>
      </w:pPr>
      <w:r w:rsidRPr="00A47D85">
        <w:rPr>
          <w:rFonts w:ascii="Times New Roman" w:eastAsia="標楷體" w:hAnsi="Times New Roman" w:hint="eastAsia"/>
          <w:color w:val="000000" w:themeColor="text1"/>
          <w:sz w:val="28"/>
          <w:szCs w:val="28"/>
        </w:rPr>
        <w:t>本研究教學實驗之體感設備環境建議，</w:t>
      </w:r>
      <w:r w:rsidRPr="00A47D85">
        <w:rPr>
          <w:rFonts w:ascii="Times New Roman" w:eastAsia="標楷體" w:hAnsi="Times New Roman"/>
          <w:color w:val="000000" w:themeColor="text1"/>
          <w:sz w:val="28"/>
          <w:szCs w:val="28"/>
        </w:rPr>
        <w:t>ORBBEC AstraPro</w:t>
      </w:r>
      <w:r w:rsidRPr="00A47D85">
        <w:rPr>
          <w:rFonts w:ascii="Times New Roman" w:eastAsia="標楷體" w:hAnsi="Times New Roman"/>
          <w:color w:val="000000" w:themeColor="text1"/>
          <w:sz w:val="28"/>
          <w:szCs w:val="28"/>
        </w:rPr>
        <w:t>感測器與幼兒最佳適當距離約</w:t>
      </w:r>
      <w:r w:rsidRPr="00A47D85">
        <w:rPr>
          <w:rFonts w:ascii="Times New Roman" w:eastAsia="標楷體" w:hAnsi="Times New Roman"/>
          <w:color w:val="000000" w:themeColor="text1"/>
          <w:sz w:val="28"/>
          <w:szCs w:val="28"/>
        </w:rPr>
        <w:t>1.3M</w:t>
      </w:r>
      <w:r w:rsidRPr="00A47D85">
        <w:rPr>
          <w:rFonts w:ascii="Times New Roman" w:eastAsia="標楷體" w:hAnsi="Times New Roman"/>
          <w:color w:val="000000" w:themeColor="text1"/>
          <w:sz w:val="28"/>
          <w:szCs w:val="28"/>
        </w:rPr>
        <w:t>，此距離動作偵測擁有高正確性，對於遊戲動作模型骨架能有好的配對。另外，在實驗中幼兒後方皆架設綠布幕架，此布幕架主要能排除教學現場中光線、人員等外在因素，並能順利偵測到骨架完成遊戲</w:t>
      </w:r>
      <w:r w:rsidR="00E703C5" w:rsidRPr="00A47D85">
        <w:rPr>
          <w:rFonts w:ascii="Times New Roman" w:eastAsia="標楷體" w:hAnsi="Times New Roman" w:cs="Times New Roman"/>
          <w:color w:val="000000" w:themeColor="text1"/>
          <w:sz w:val="28"/>
          <w:szCs w:val="28"/>
        </w:rPr>
        <w:t>，</w:t>
      </w:r>
      <w:r w:rsidRPr="00A47D85">
        <w:rPr>
          <w:rFonts w:ascii="標楷體" w:eastAsia="標楷體" w:hAnsi="標楷體"/>
          <w:color w:val="000000" w:themeColor="text1"/>
          <w:sz w:val="28"/>
          <w:szCs w:val="28"/>
        </w:rPr>
        <w:t xml:space="preserve"> </w:t>
      </w:r>
    </w:p>
    <w:p w14:paraId="6A39C669" w14:textId="77777777" w:rsidR="00F453A3" w:rsidRPr="00A47D85" w:rsidRDefault="00F453A3" w:rsidP="00462874">
      <w:pPr>
        <w:adjustRightInd w:val="0"/>
        <w:snapToGrid w:val="0"/>
        <w:spacing w:line="360" w:lineRule="auto"/>
        <w:ind w:firstLineChars="200" w:firstLine="560"/>
        <w:jc w:val="both"/>
        <w:rPr>
          <w:ins w:id="2026" w:author="政豪 劉" w:date="2021-09-26T23:53:00Z"/>
          <w:rFonts w:ascii="Times New Roman" w:eastAsia="標楷體" w:hAnsi="Times New Roman" w:cs="Times New Roman"/>
          <w:color w:val="000000" w:themeColor="text1"/>
          <w:sz w:val="28"/>
          <w:szCs w:val="28"/>
        </w:rPr>
      </w:pPr>
    </w:p>
    <w:p w14:paraId="63A200A4" w14:textId="77777777" w:rsidR="00D52734" w:rsidRPr="00A47D85" w:rsidRDefault="00D52734">
      <w:pPr>
        <w:adjustRightInd w:val="0"/>
        <w:snapToGrid w:val="0"/>
        <w:spacing w:line="360" w:lineRule="auto"/>
        <w:ind w:firstLineChars="200" w:firstLine="560"/>
        <w:jc w:val="both"/>
        <w:rPr>
          <w:rFonts w:ascii="Times New Roman" w:eastAsia="標楷體" w:hAnsi="Times New Roman" w:cs="Times New Roman"/>
          <w:color w:val="000000" w:themeColor="text1"/>
          <w:sz w:val="28"/>
          <w:szCs w:val="28"/>
        </w:rPr>
      </w:pPr>
    </w:p>
    <w:p w14:paraId="007B971B" w14:textId="2FA61A32" w:rsidR="00E703C5" w:rsidRPr="00A47D85" w:rsidRDefault="00D52734" w:rsidP="00462874">
      <w:pPr>
        <w:adjustRightInd w:val="0"/>
        <w:snapToGrid w:val="0"/>
        <w:spacing w:line="360" w:lineRule="auto"/>
        <w:jc w:val="both"/>
        <w:rPr>
          <w:rFonts w:ascii="Times New Roman" w:eastAsia="標楷體" w:hAnsi="Times New Roman"/>
          <w:color w:val="000000" w:themeColor="text1"/>
          <w:sz w:val="28"/>
          <w:szCs w:val="28"/>
        </w:rPr>
      </w:pPr>
      <w:r w:rsidRPr="00A47D85">
        <w:rPr>
          <w:rFonts w:ascii="Times New Roman" w:eastAsia="標楷體" w:hAnsi="Times New Roman" w:hint="eastAsia"/>
          <w:color w:val="000000" w:themeColor="text1"/>
          <w:sz w:val="28"/>
          <w:szCs w:val="28"/>
        </w:rPr>
        <w:t>二</w:t>
      </w:r>
      <w:r w:rsidR="00E703C5" w:rsidRPr="00A47D85">
        <w:rPr>
          <w:rFonts w:ascii="Times New Roman" w:eastAsia="標楷體" w:hAnsi="Times New Roman"/>
          <w:color w:val="000000" w:themeColor="text1"/>
          <w:sz w:val="28"/>
          <w:szCs w:val="28"/>
        </w:rPr>
        <w:t>、</w:t>
      </w:r>
      <w:r w:rsidR="00D663AE" w:rsidRPr="00D663AE">
        <w:rPr>
          <w:rFonts w:ascii="Times New Roman" w:eastAsia="標楷體" w:hAnsi="Times New Roman" w:hint="eastAsia"/>
          <w:color w:val="000000" w:themeColor="text1"/>
          <w:sz w:val="28"/>
          <w:szCs w:val="28"/>
        </w:rPr>
        <w:t>互動式體感</w:t>
      </w:r>
      <w:r w:rsidR="00E703C5" w:rsidRPr="00A47D85">
        <w:rPr>
          <w:rFonts w:ascii="Times New Roman" w:eastAsia="標楷體" w:hAnsi="Times New Roman"/>
          <w:color w:val="000000" w:themeColor="text1"/>
          <w:sz w:val="28"/>
          <w:szCs w:val="28"/>
        </w:rPr>
        <w:t>遊戲設計架構</w:t>
      </w:r>
    </w:p>
    <w:p w14:paraId="20608768" w14:textId="478AD3A5" w:rsidR="00E703C5" w:rsidRPr="00A47D85" w:rsidRDefault="00E703C5" w:rsidP="00462874">
      <w:pPr>
        <w:adjustRightInd w:val="0"/>
        <w:snapToGrid w:val="0"/>
        <w:spacing w:line="360" w:lineRule="auto"/>
        <w:ind w:firstLineChars="200" w:firstLine="560"/>
        <w:jc w:val="both"/>
        <w:rPr>
          <w:rFonts w:ascii="標楷體" w:eastAsia="標楷體" w:hAnsi="標楷體"/>
          <w:color w:val="000000" w:themeColor="text1"/>
          <w:sz w:val="28"/>
          <w:szCs w:val="28"/>
        </w:rPr>
      </w:pPr>
      <w:r w:rsidRPr="00A47D85">
        <w:rPr>
          <w:rFonts w:ascii="Times New Roman" w:eastAsia="標楷體" w:hAnsi="Times New Roman" w:hint="eastAsia"/>
          <w:color w:val="000000" w:themeColor="text1"/>
          <w:sz w:val="28"/>
          <w:szCs w:val="28"/>
        </w:rPr>
        <w:t>因為本研究之研</w:t>
      </w:r>
      <w:r w:rsidRPr="00A47D85">
        <w:rPr>
          <w:rFonts w:ascii="Times New Roman" w:eastAsia="標楷體" w:hAnsi="Times New Roman"/>
          <w:color w:val="000000" w:themeColor="text1"/>
          <w:sz w:val="28"/>
          <w:szCs w:val="28"/>
        </w:rPr>
        <w:t>究目的主要探討「</w:t>
      </w:r>
      <w:r w:rsidR="00815D35" w:rsidRPr="00A47D85">
        <w:rPr>
          <w:rFonts w:ascii="Times New Roman" w:eastAsia="標楷體" w:hAnsi="Times New Roman" w:hint="eastAsia"/>
          <w:color w:val="000000" w:themeColor="text1"/>
          <w:sz w:val="28"/>
          <w:szCs w:val="28"/>
        </w:rPr>
        <w:t>互動式體感</w:t>
      </w:r>
      <w:r w:rsidRPr="00A47D85">
        <w:rPr>
          <w:rFonts w:ascii="Times New Roman" w:eastAsia="標楷體" w:hAnsi="Times New Roman"/>
          <w:color w:val="000000" w:themeColor="text1"/>
          <w:sz w:val="28"/>
          <w:szCs w:val="28"/>
        </w:rPr>
        <w:t>遊戲對幼兒</w:t>
      </w:r>
      <w:r w:rsidR="00815D35" w:rsidRPr="00A47D85">
        <w:rPr>
          <w:rFonts w:ascii="Times New Roman" w:eastAsia="標楷體" w:hAnsi="Times New Roman" w:hint="eastAsia"/>
          <w:color w:val="000000" w:themeColor="text1"/>
          <w:sz w:val="28"/>
          <w:szCs w:val="28"/>
        </w:rPr>
        <w:t>美感</w:t>
      </w:r>
      <w:r w:rsidRPr="00A47D85">
        <w:rPr>
          <w:rFonts w:ascii="Times New Roman" w:eastAsia="標楷體" w:hAnsi="Times New Roman"/>
          <w:color w:val="000000" w:themeColor="text1"/>
          <w:sz w:val="28"/>
          <w:szCs w:val="28"/>
        </w:rPr>
        <w:t>學習</w:t>
      </w:r>
      <w:r w:rsidRPr="00A47D85">
        <w:rPr>
          <w:rFonts w:ascii="Times New Roman" w:eastAsia="標楷體" w:hAnsi="Times New Roman" w:hint="eastAsia"/>
          <w:color w:val="000000" w:themeColor="text1"/>
          <w:sz w:val="28"/>
          <w:szCs w:val="28"/>
        </w:rPr>
        <w:t>、</w:t>
      </w:r>
      <w:r w:rsidRPr="00A47D85">
        <w:rPr>
          <w:rFonts w:ascii="Times New Roman" w:eastAsia="標楷體" w:hAnsi="Times New Roman"/>
          <w:color w:val="000000" w:themeColor="text1"/>
          <w:sz w:val="28"/>
          <w:szCs w:val="28"/>
        </w:rPr>
        <w:t>動作技能</w:t>
      </w:r>
      <w:r w:rsidRPr="00A47D85">
        <w:rPr>
          <w:rFonts w:ascii="Times New Roman" w:eastAsia="標楷體" w:hAnsi="Times New Roman" w:hint="eastAsia"/>
          <w:color w:val="000000" w:themeColor="text1"/>
          <w:sz w:val="28"/>
          <w:szCs w:val="28"/>
        </w:rPr>
        <w:t>及</w:t>
      </w:r>
      <w:r w:rsidRPr="00A47D85">
        <w:rPr>
          <w:rFonts w:ascii="Times New Roman" w:eastAsia="標楷體" w:hAnsi="Times New Roman"/>
          <w:color w:val="000000" w:themeColor="text1"/>
          <w:sz w:val="28"/>
          <w:szCs w:val="28"/>
        </w:rPr>
        <w:t>執行功能之影響研究」，</w:t>
      </w:r>
      <w:r w:rsidRPr="00A47D85">
        <w:rPr>
          <w:rFonts w:ascii="Times New Roman" w:eastAsia="標楷體" w:hAnsi="Times New Roman" w:hint="eastAsia"/>
          <w:color w:val="000000" w:themeColor="text1"/>
          <w:sz w:val="28"/>
          <w:szCs w:val="28"/>
        </w:rPr>
        <w:t>所以遊戲設計提供孩童</w:t>
      </w:r>
      <w:r w:rsidRPr="00A47D85">
        <w:rPr>
          <w:rFonts w:ascii="Times New Roman" w:eastAsia="標楷體" w:hAnsi="Times New Roman"/>
          <w:color w:val="000000" w:themeColor="text1"/>
          <w:sz w:val="28"/>
          <w:szCs w:val="28"/>
        </w:rPr>
        <w:t>，每週訓練動作技能「穩定性、操作性、移動性」、執行功能「工作記憶、抑制控制、認知靈活性」及</w:t>
      </w:r>
      <w:r w:rsidR="00C05EE9" w:rsidRPr="00A47D85">
        <w:rPr>
          <w:rFonts w:ascii="Times New Roman" w:eastAsia="標楷體" w:hAnsi="Times New Roman" w:hint="eastAsia"/>
          <w:color w:val="000000" w:themeColor="text1"/>
          <w:sz w:val="28"/>
          <w:szCs w:val="28"/>
        </w:rPr>
        <w:t>幼兒美感</w:t>
      </w:r>
      <w:r w:rsidRPr="00A47D85">
        <w:rPr>
          <w:rFonts w:ascii="Times New Roman" w:eastAsia="標楷體" w:hAnsi="Times New Roman" w:hint="eastAsia"/>
          <w:color w:val="000000" w:themeColor="text1"/>
          <w:sz w:val="28"/>
          <w:szCs w:val="28"/>
        </w:rPr>
        <w:t>，</w:t>
      </w:r>
      <w:r w:rsidRPr="00A47D85">
        <w:rPr>
          <w:rFonts w:ascii="Times New Roman" w:eastAsia="標楷體" w:hAnsi="Times New Roman"/>
          <w:color w:val="000000" w:themeColor="text1"/>
          <w:sz w:val="28"/>
          <w:szCs w:val="28"/>
        </w:rPr>
        <w:t>本研究之體感遊戲設計架構如圖</w:t>
      </w:r>
      <w:r w:rsidRPr="00A47D85">
        <w:rPr>
          <w:rFonts w:ascii="Times New Roman" w:eastAsia="標楷體" w:hAnsi="Times New Roman" w:cs="Times New Roman"/>
          <w:color w:val="000000" w:themeColor="text1"/>
          <w:sz w:val="28"/>
          <w:szCs w:val="28"/>
        </w:rPr>
        <w:t>3-16</w:t>
      </w:r>
      <w:r w:rsidRPr="00A47D85">
        <w:rPr>
          <w:rFonts w:ascii="Times New Roman" w:eastAsia="標楷體" w:hAnsi="Times New Roman"/>
          <w:color w:val="000000" w:themeColor="text1"/>
          <w:sz w:val="28"/>
          <w:szCs w:val="28"/>
        </w:rPr>
        <w:t>所示</w:t>
      </w:r>
      <w:r w:rsidRPr="00A47D85">
        <w:rPr>
          <w:rFonts w:ascii="標楷體" w:eastAsia="標楷體" w:hAnsi="標楷體" w:hint="eastAsia"/>
          <w:color w:val="000000" w:themeColor="text1"/>
          <w:sz w:val="28"/>
          <w:szCs w:val="28"/>
        </w:rPr>
        <w:t>。</w:t>
      </w:r>
    </w:p>
    <w:p w14:paraId="323754C9" w14:textId="34FCDA96" w:rsidR="00E703C5" w:rsidRPr="00A47D85" w:rsidRDefault="00AC25ED" w:rsidP="00462874">
      <w:pPr>
        <w:spacing w:line="360" w:lineRule="auto"/>
        <w:jc w:val="center"/>
        <w:rPr>
          <w:rFonts w:ascii="標楷體" w:eastAsia="標楷體" w:hAnsi="標楷體"/>
          <w:color w:val="000000" w:themeColor="text1"/>
          <w:sz w:val="28"/>
          <w:szCs w:val="28"/>
        </w:rPr>
      </w:pPr>
      <w:ins w:id="2027" w:author="政豪 劉" w:date="2021-09-27T00:18:00Z">
        <w:r>
          <w:rPr>
            <w:noProof/>
          </w:rPr>
          <w:lastRenderedPageBreak/>
          <w:drawing>
            <wp:inline distT="0" distB="0" distL="0" distR="0" wp14:anchorId="4195ABB4" wp14:editId="06816DD5">
              <wp:extent cx="6066535" cy="6248400"/>
              <wp:effectExtent l="0" t="0" r="0" b="0"/>
              <wp:docPr id="12" name="圖片 12"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桌 的圖片&#10;&#10;自動產生的描述"/>
                      <pic:cNvPicPr/>
                    </pic:nvPicPr>
                    <pic:blipFill>
                      <a:blip r:embed="rId13"/>
                      <a:stretch>
                        <a:fillRect/>
                      </a:stretch>
                    </pic:blipFill>
                    <pic:spPr>
                      <a:xfrm>
                        <a:off x="0" y="0"/>
                        <a:ext cx="6078199" cy="6260413"/>
                      </a:xfrm>
                      <a:prstGeom prst="rect">
                        <a:avLst/>
                      </a:prstGeom>
                    </pic:spPr>
                  </pic:pic>
                </a:graphicData>
              </a:graphic>
            </wp:inline>
          </w:drawing>
        </w:r>
      </w:ins>
      <w:del w:id="2028" w:author="政豪 劉" w:date="2021-09-27T00:18:00Z">
        <w:r w:rsidR="00C05EE9" w:rsidRPr="00A47D85" w:rsidDel="00AC25ED">
          <w:rPr>
            <w:rFonts w:ascii="標楷體" w:eastAsia="標楷體" w:hAnsi="標楷體"/>
            <w:noProof/>
            <w:color w:val="000000"/>
            <w:sz w:val="28"/>
            <w:szCs w:val="28"/>
            <w:bdr w:val="none" w:sz="0" w:space="0" w:color="auto" w:frame="1"/>
          </w:rPr>
          <w:drawing>
            <wp:inline distT="0" distB="0" distL="0" distR="0" wp14:anchorId="64C3DD98" wp14:editId="635A8787">
              <wp:extent cx="6248400" cy="31242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8946" cy="3124473"/>
                      </a:xfrm>
                      <a:prstGeom prst="rect">
                        <a:avLst/>
                      </a:prstGeom>
                      <a:noFill/>
                      <a:ln>
                        <a:noFill/>
                      </a:ln>
                    </pic:spPr>
                  </pic:pic>
                </a:graphicData>
              </a:graphic>
            </wp:inline>
          </w:drawing>
        </w:r>
      </w:del>
    </w:p>
    <w:p w14:paraId="5C457C6C" w14:textId="0C291909" w:rsidR="00F0272B" w:rsidRDefault="00E703C5" w:rsidP="00462874">
      <w:pPr>
        <w:pStyle w:val="a9"/>
        <w:spacing w:line="360" w:lineRule="auto"/>
        <w:jc w:val="center"/>
        <w:rPr>
          <w:ins w:id="2029" w:author="政豪 劉" w:date="2021-09-26T23:53:00Z"/>
          <w:rFonts w:ascii="標楷體" w:eastAsia="標楷體" w:hAnsi="標楷體"/>
          <w:color w:val="000000" w:themeColor="text1"/>
          <w:sz w:val="28"/>
          <w:szCs w:val="28"/>
        </w:rPr>
      </w:pPr>
      <w:bookmarkStart w:id="2030" w:name="_Toc31462489"/>
      <w:r w:rsidRPr="00A47D85">
        <w:rPr>
          <w:rFonts w:ascii="標楷體" w:eastAsia="標楷體" w:hAnsi="標楷體" w:cs="Times New Roman"/>
          <w:sz w:val="28"/>
          <w:szCs w:val="28"/>
        </w:rPr>
        <w:t>圖</w:t>
      </w:r>
      <w:r w:rsidRPr="00A47D85">
        <w:rPr>
          <w:rFonts w:ascii="Times New Roman" w:hAnsi="Times New Roman" w:cs="Times New Roman"/>
          <w:sz w:val="28"/>
          <w:szCs w:val="28"/>
        </w:rPr>
        <w:t>3</w:t>
      </w:r>
      <w:r w:rsidRPr="00A47D85">
        <w:rPr>
          <w:rFonts w:ascii="Times New Roman" w:hAnsi="Times New Roman" w:cs="Times New Roman"/>
          <w:sz w:val="28"/>
          <w:szCs w:val="28"/>
        </w:rPr>
        <w:noBreakHyphen/>
      </w:r>
      <w:r w:rsidRPr="00A47D85">
        <w:rPr>
          <w:rFonts w:ascii="Times New Roman" w:hAnsi="Times New Roman" w:cs="Times New Roman"/>
          <w:sz w:val="28"/>
          <w:szCs w:val="28"/>
        </w:rPr>
        <w:fldChar w:fldCharType="begin"/>
      </w:r>
      <w:r w:rsidRPr="00A47D85">
        <w:rPr>
          <w:rFonts w:ascii="Times New Roman" w:hAnsi="Times New Roman" w:cs="Times New Roman"/>
          <w:sz w:val="28"/>
          <w:szCs w:val="28"/>
        </w:rPr>
        <w:instrText xml:space="preserve"> SEQ </w:instrText>
      </w:r>
      <w:r w:rsidRPr="00A47D85">
        <w:rPr>
          <w:rFonts w:ascii="Times New Roman" w:hAnsi="Times New Roman" w:cs="Times New Roman"/>
          <w:sz w:val="28"/>
          <w:szCs w:val="28"/>
        </w:rPr>
        <w:instrText>圖</w:instrText>
      </w:r>
      <w:r w:rsidRPr="00A47D85">
        <w:rPr>
          <w:rFonts w:ascii="Times New Roman" w:hAnsi="Times New Roman" w:cs="Times New Roman"/>
          <w:sz w:val="28"/>
          <w:szCs w:val="28"/>
        </w:rPr>
        <w:instrText xml:space="preserve"> \* ARABIC \s 1 </w:instrText>
      </w:r>
      <w:r w:rsidRPr="00A47D85">
        <w:rPr>
          <w:rFonts w:ascii="Times New Roman" w:hAnsi="Times New Roman" w:cs="Times New Roman"/>
          <w:sz w:val="28"/>
          <w:szCs w:val="28"/>
        </w:rPr>
        <w:fldChar w:fldCharType="separate"/>
      </w:r>
      <w:r w:rsidRPr="00A47D85">
        <w:rPr>
          <w:rFonts w:ascii="Times New Roman" w:hAnsi="Times New Roman" w:cs="Times New Roman"/>
          <w:noProof/>
          <w:sz w:val="28"/>
          <w:szCs w:val="28"/>
        </w:rPr>
        <w:t>16</w:t>
      </w:r>
      <w:r w:rsidRPr="00A47D85">
        <w:rPr>
          <w:rFonts w:ascii="Times New Roman" w:hAnsi="Times New Roman" w:cs="Times New Roman"/>
          <w:sz w:val="28"/>
          <w:szCs w:val="28"/>
        </w:rPr>
        <w:fldChar w:fldCharType="end"/>
      </w:r>
      <w:r w:rsidR="00D663AE" w:rsidRPr="00D663AE">
        <w:rPr>
          <w:rFonts w:ascii="標楷體" w:eastAsia="標楷體" w:hAnsi="標楷體" w:hint="eastAsia"/>
          <w:color w:val="000000" w:themeColor="text1"/>
          <w:sz w:val="28"/>
          <w:szCs w:val="28"/>
        </w:rPr>
        <w:t>互動式體感</w:t>
      </w:r>
      <w:r w:rsidRPr="00A47D85">
        <w:rPr>
          <w:rFonts w:ascii="標楷體" w:eastAsia="標楷體" w:hAnsi="標楷體" w:hint="eastAsia"/>
          <w:color w:val="000000" w:themeColor="text1"/>
          <w:sz w:val="28"/>
          <w:szCs w:val="28"/>
        </w:rPr>
        <w:t>遊戲架構圖</w:t>
      </w:r>
      <w:bookmarkEnd w:id="2030"/>
    </w:p>
    <w:p w14:paraId="1FB22292" w14:textId="0FE50CA4" w:rsidR="00F453A3" w:rsidRDefault="00F453A3" w:rsidP="00F453A3">
      <w:pPr>
        <w:rPr>
          <w:ins w:id="2031" w:author="政豪 劉" w:date="2021-09-26T23:53:00Z"/>
        </w:rPr>
      </w:pPr>
    </w:p>
    <w:p w14:paraId="61229BA2" w14:textId="37A9B520" w:rsidR="00F453A3" w:rsidDel="00F70364" w:rsidRDefault="00F453A3" w:rsidP="00F453A3">
      <w:pPr>
        <w:rPr>
          <w:ins w:id="2032" w:author="政豪 劉" w:date="2021-09-26T23:53:00Z"/>
          <w:del w:id="2033" w:author="ETLab" w:date="2021-09-27T12:55:00Z"/>
        </w:rPr>
      </w:pPr>
    </w:p>
    <w:p w14:paraId="7ED801D6" w14:textId="04964D4B" w:rsidR="00F453A3" w:rsidDel="00F70364" w:rsidRDefault="00F453A3" w:rsidP="00F453A3">
      <w:pPr>
        <w:rPr>
          <w:ins w:id="2034" w:author="政豪 劉" w:date="2021-09-26T23:53:00Z"/>
          <w:del w:id="2035" w:author="ETLab" w:date="2021-09-27T12:55:00Z"/>
        </w:rPr>
      </w:pPr>
    </w:p>
    <w:p w14:paraId="428682F0" w14:textId="4DB991D4" w:rsidR="00F453A3" w:rsidRPr="00F453A3" w:rsidRDefault="00F453A3">
      <w:pPr>
        <w:adjustRightInd w:val="0"/>
        <w:snapToGrid w:val="0"/>
        <w:spacing w:line="360" w:lineRule="auto"/>
        <w:jc w:val="both"/>
        <w:rPr>
          <w:ins w:id="2036" w:author="政豪 劉" w:date="2021-09-26T23:53:00Z"/>
          <w:rFonts w:ascii="Times New Roman" w:eastAsia="標楷體" w:hAnsi="Times New Roman"/>
          <w:color w:val="000000" w:themeColor="text1"/>
          <w:sz w:val="28"/>
          <w:szCs w:val="28"/>
        </w:rPr>
        <w:pPrChange w:id="2037" w:author="政豪 劉" w:date="2021-09-26T23:53:00Z">
          <w:pPr>
            <w:spacing w:line="360" w:lineRule="auto"/>
            <w:ind w:firstLine="480"/>
            <w:jc w:val="both"/>
          </w:pPr>
        </w:pPrChange>
      </w:pPr>
      <w:ins w:id="2038" w:author="政豪 劉" w:date="2021-09-26T23:53:00Z">
        <w:r>
          <w:rPr>
            <w:rFonts w:ascii="Times New Roman" w:eastAsia="標楷體" w:hAnsi="Times New Roman" w:hint="eastAsia"/>
            <w:color w:val="000000" w:themeColor="text1"/>
            <w:sz w:val="28"/>
            <w:szCs w:val="28"/>
          </w:rPr>
          <w:t>三</w:t>
        </w:r>
        <w:r w:rsidRPr="00A47D85">
          <w:rPr>
            <w:rFonts w:ascii="Times New Roman" w:eastAsia="標楷體" w:hAnsi="Times New Roman"/>
            <w:color w:val="000000" w:themeColor="text1"/>
            <w:sz w:val="28"/>
            <w:szCs w:val="28"/>
          </w:rPr>
          <w:t>、</w:t>
        </w:r>
        <w:r w:rsidRPr="00D663AE">
          <w:rPr>
            <w:rFonts w:ascii="Times New Roman" w:eastAsia="標楷體" w:hAnsi="Times New Roman" w:hint="eastAsia"/>
            <w:color w:val="000000" w:themeColor="text1"/>
            <w:sz w:val="28"/>
            <w:szCs w:val="28"/>
          </w:rPr>
          <w:t>互動式體感</w:t>
        </w:r>
        <w:r w:rsidRPr="00A47D85">
          <w:rPr>
            <w:rFonts w:ascii="Times New Roman" w:eastAsia="標楷體" w:hAnsi="Times New Roman"/>
            <w:color w:val="000000" w:themeColor="text1"/>
            <w:sz w:val="28"/>
            <w:szCs w:val="28"/>
          </w:rPr>
          <w:t>遊戲</w:t>
        </w:r>
        <w:r>
          <w:rPr>
            <w:rFonts w:ascii="Times New Roman" w:eastAsia="標楷體" w:hAnsi="Times New Roman" w:hint="eastAsia"/>
            <w:color w:val="000000" w:themeColor="text1"/>
            <w:sz w:val="28"/>
            <w:szCs w:val="28"/>
          </w:rPr>
          <w:t>結合遊戲式學習模型</w:t>
        </w:r>
        <w:r>
          <w:rPr>
            <w:rFonts w:ascii="Times New Roman" w:eastAsia="標楷體" w:hAnsi="Times New Roman" w:hint="eastAsia"/>
            <w:color w:val="000000" w:themeColor="text1"/>
            <w:sz w:val="28"/>
            <w:szCs w:val="28"/>
          </w:rPr>
          <w:t>IPO</w:t>
        </w:r>
      </w:ins>
    </w:p>
    <w:p w14:paraId="2751CA6E" w14:textId="4225E31C" w:rsidR="00F453A3" w:rsidRPr="00A47D85" w:rsidRDefault="00F453A3" w:rsidP="00F453A3">
      <w:pPr>
        <w:spacing w:line="360" w:lineRule="auto"/>
        <w:ind w:firstLine="480"/>
        <w:jc w:val="both"/>
        <w:rPr>
          <w:moveTo w:id="2039" w:author="政豪 劉" w:date="2021-09-26T23:53:00Z"/>
          <w:rFonts w:ascii="Times New Roman" w:eastAsia="標楷體" w:hAnsi="Times New Roman"/>
          <w:color w:val="000000" w:themeColor="text1"/>
          <w:sz w:val="28"/>
          <w:szCs w:val="28"/>
        </w:rPr>
      </w:pPr>
      <w:moveToRangeStart w:id="2040" w:author="政豪 劉" w:date="2021-09-26T23:53:00Z" w:name="move83592802"/>
      <w:moveTo w:id="2041" w:author="政豪 劉" w:date="2021-09-26T23:53:00Z">
        <w:r w:rsidRPr="00A47D85">
          <w:rPr>
            <w:rFonts w:ascii="Times New Roman" w:eastAsia="標楷體" w:hAnsi="Times New Roman" w:hint="eastAsia"/>
            <w:color w:val="000000" w:themeColor="text1"/>
            <w:sz w:val="28"/>
            <w:szCs w:val="28"/>
          </w:rPr>
          <w:t>遊戲式學習模型</w:t>
        </w:r>
        <w:r w:rsidRPr="00A47D85">
          <w:rPr>
            <w:rFonts w:ascii="Times New Roman" w:eastAsia="標楷體" w:hAnsi="Times New Roman"/>
            <w:color w:val="000000" w:themeColor="text1"/>
            <w:sz w:val="28"/>
            <w:szCs w:val="28"/>
          </w:rPr>
          <w:t>P</w:t>
        </w:r>
        <w:r w:rsidRPr="00A47D85">
          <w:rPr>
            <w:rFonts w:ascii="Times New Roman" w:eastAsia="標楷體" w:hAnsi="Times New Roman"/>
            <w:color w:val="000000" w:themeColor="text1"/>
            <w:sz w:val="28"/>
            <w:szCs w:val="28"/>
          </w:rPr>
          <w:t>（</w:t>
        </w:r>
        <w:r w:rsidRPr="00A47D85">
          <w:rPr>
            <w:rFonts w:ascii="Times New Roman" w:eastAsia="標楷體" w:hAnsi="Times New Roman"/>
            <w:color w:val="000000" w:themeColor="text1"/>
            <w:sz w:val="28"/>
            <w:szCs w:val="28"/>
          </w:rPr>
          <w:t>Process</w:t>
        </w:r>
        <w:r w:rsidRPr="00A47D85">
          <w:rPr>
            <w:rFonts w:ascii="Times New Roman" w:eastAsia="標楷體" w:hAnsi="Times New Roman"/>
            <w:color w:val="000000" w:themeColor="text1"/>
            <w:sz w:val="28"/>
            <w:szCs w:val="28"/>
          </w:rPr>
          <w:t>）包含：使用者判斷、使用者行為、系統回饋，遊戲畫面上會出現</w:t>
        </w:r>
        <w:r>
          <w:rPr>
            <w:rFonts w:ascii="Times New Roman" w:eastAsia="標楷體" w:hAnsi="Times New Roman" w:hint="eastAsia"/>
            <w:color w:val="000000" w:themeColor="text1"/>
            <w:sz w:val="28"/>
            <w:szCs w:val="28"/>
          </w:rPr>
          <w:t>美感</w:t>
        </w:r>
        <w:r w:rsidRPr="00A47D85">
          <w:rPr>
            <w:rFonts w:ascii="Times New Roman" w:eastAsia="標楷體" w:hAnsi="Times New Roman"/>
            <w:color w:val="000000" w:themeColor="text1"/>
            <w:sz w:val="28"/>
            <w:szCs w:val="28"/>
          </w:rPr>
          <w:t>題目，小朋友要判斷要進行左邊答</w:t>
        </w:r>
        <w:r w:rsidRPr="00A47D85">
          <w:rPr>
            <w:rFonts w:ascii="Times New Roman" w:eastAsia="標楷體" w:hAnsi="Times New Roman"/>
            <w:color w:val="000000" w:themeColor="text1"/>
            <w:sz w:val="28"/>
            <w:szCs w:val="28"/>
          </w:rPr>
          <w:lastRenderedPageBreak/>
          <w:t>案選擇或右邊答案選擇，並做出指定動作行為，完成關卡所需，系統會給予正確或錯誤回饋。</w:t>
        </w:r>
      </w:moveTo>
    </w:p>
    <w:p w14:paraId="07CF9C75" w14:textId="77777777" w:rsidR="00F453A3" w:rsidRPr="00A47D85" w:rsidRDefault="00F453A3" w:rsidP="00F453A3">
      <w:pPr>
        <w:spacing w:line="360" w:lineRule="auto"/>
        <w:ind w:firstLine="480"/>
        <w:jc w:val="both"/>
        <w:rPr>
          <w:moveTo w:id="2042" w:author="政豪 劉" w:date="2021-09-26T23:53:00Z"/>
          <w:rFonts w:ascii="Times New Roman" w:eastAsia="標楷體" w:hAnsi="Times New Roman"/>
          <w:color w:val="000000" w:themeColor="text1"/>
          <w:sz w:val="28"/>
          <w:szCs w:val="28"/>
        </w:rPr>
      </w:pPr>
      <w:moveTo w:id="2043" w:author="政豪 劉" w:date="2021-09-26T23:53:00Z">
        <w:r w:rsidRPr="00A47D85">
          <w:rPr>
            <w:rFonts w:ascii="Times New Roman" w:eastAsia="標楷體" w:hAnsi="Times New Roman" w:hint="eastAsia"/>
            <w:color w:val="000000" w:themeColor="text1"/>
            <w:sz w:val="28"/>
            <w:szCs w:val="28"/>
          </w:rPr>
          <w:t>遊戲式學習模型</w:t>
        </w:r>
        <w:r w:rsidRPr="00A47D85">
          <w:rPr>
            <w:rFonts w:ascii="Times New Roman" w:eastAsia="標楷體" w:hAnsi="Times New Roman"/>
            <w:color w:val="000000" w:themeColor="text1"/>
            <w:sz w:val="28"/>
            <w:szCs w:val="28"/>
          </w:rPr>
          <w:t>O</w:t>
        </w:r>
        <w:r w:rsidRPr="00A47D85">
          <w:rPr>
            <w:rFonts w:ascii="Times New Roman" w:eastAsia="標楷體" w:hAnsi="Times New Roman"/>
            <w:color w:val="000000" w:themeColor="text1"/>
            <w:sz w:val="28"/>
            <w:szCs w:val="28"/>
          </w:rPr>
          <w:t>（</w:t>
        </w:r>
        <w:r w:rsidRPr="00A47D85">
          <w:rPr>
            <w:rFonts w:ascii="Times New Roman" w:eastAsia="標楷體" w:hAnsi="Times New Roman"/>
            <w:color w:val="000000" w:themeColor="text1"/>
            <w:sz w:val="28"/>
            <w:szCs w:val="28"/>
          </w:rPr>
          <w:t>Outcome</w:t>
        </w:r>
        <w:r w:rsidRPr="00A47D85">
          <w:rPr>
            <w:rFonts w:ascii="Times New Roman" w:eastAsia="標楷體" w:hAnsi="Times New Roman"/>
            <w:color w:val="000000" w:themeColor="text1"/>
            <w:sz w:val="28"/>
            <w:szCs w:val="28"/>
          </w:rPr>
          <w:t>）包含：學習結果，透過遊戲中重複進行肢體動作、</w:t>
        </w:r>
        <w:r w:rsidRPr="00A47D85">
          <w:rPr>
            <w:rFonts w:ascii="Times New Roman" w:eastAsia="標楷體" w:hAnsi="Times New Roman" w:hint="eastAsia"/>
            <w:color w:val="000000" w:themeColor="text1"/>
            <w:sz w:val="28"/>
            <w:szCs w:val="28"/>
          </w:rPr>
          <w:t>幼兒美感</w:t>
        </w:r>
        <w:r w:rsidRPr="00A47D85">
          <w:rPr>
            <w:rFonts w:ascii="Times New Roman" w:eastAsia="標楷體" w:hAnsi="Times New Roman"/>
            <w:color w:val="000000" w:themeColor="text1"/>
            <w:sz w:val="28"/>
            <w:szCs w:val="28"/>
          </w:rPr>
          <w:t>、執行功能等訓練，進而幫助孩童學習；本研究之實驗組</w:t>
        </w:r>
        <w:r>
          <w:rPr>
            <w:rFonts w:ascii="標楷體" w:eastAsia="標楷體" w:hAnsi="標楷體" w:hint="eastAsia"/>
            <w:sz w:val="28"/>
            <w:szCs w:val="28"/>
          </w:rPr>
          <w:t>互動式體感</w:t>
        </w:r>
        <w:r w:rsidRPr="00A47D85">
          <w:rPr>
            <w:rFonts w:ascii="Times New Roman" w:eastAsia="標楷體" w:hAnsi="Times New Roman"/>
            <w:color w:val="000000" w:themeColor="text1"/>
            <w:sz w:val="28"/>
            <w:szCs w:val="28"/>
          </w:rPr>
          <w:t>遊戲教學。</w:t>
        </w:r>
        <w:r w:rsidRPr="00A47D85">
          <w:rPr>
            <w:rFonts w:ascii="Times New Roman" w:eastAsia="標楷體" w:hAnsi="Times New Roman" w:hint="eastAsia"/>
            <w:color w:val="000000" w:themeColor="text1"/>
            <w:sz w:val="28"/>
            <w:szCs w:val="28"/>
          </w:rPr>
          <w:t>如表</w:t>
        </w:r>
        <w:r w:rsidRPr="00A47D85">
          <w:rPr>
            <w:rFonts w:ascii="Times New Roman" w:eastAsia="標楷體" w:hAnsi="Times New Roman"/>
            <w:color w:val="000000" w:themeColor="text1"/>
            <w:sz w:val="28"/>
            <w:szCs w:val="28"/>
          </w:rPr>
          <w:t xml:space="preserve"> 3-3 </w:t>
        </w:r>
        <w:r w:rsidRPr="00A47D85">
          <w:rPr>
            <w:rFonts w:ascii="Times New Roman" w:eastAsia="標楷體" w:hAnsi="Times New Roman"/>
            <w:color w:val="000000" w:themeColor="text1"/>
            <w:sz w:val="28"/>
            <w:szCs w:val="28"/>
          </w:rPr>
          <w:t>所示。</w:t>
        </w:r>
      </w:moveTo>
    </w:p>
    <w:p w14:paraId="42B1DFDA" w14:textId="77777777" w:rsidR="00F453A3" w:rsidRPr="00A47D85" w:rsidRDefault="00F453A3" w:rsidP="00F453A3">
      <w:pPr>
        <w:pStyle w:val="a9"/>
        <w:spacing w:line="360" w:lineRule="auto"/>
        <w:rPr>
          <w:moveTo w:id="2044" w:author="政豪 劉" w:date="2021-09-26T23:53:00Z"/>
          <w:rFonts w:ascii="BiauKai" w:eastAsia="BiauKai" w:hAnsi="BiauKai"/>
          <w:color w:val="000000" w:themeColor="text1"/>
          <w:sz w:val="28"/>
          <w:szCs w:val="28"/>
        </w:rPr>
      </w:pPr>
      <w:moveTo w:id="2045" w:author="政豪 劉" w:date="2021-09-26T23:53:00Z">
        <w:r w:rsidRPr="00A47D85">
          <w:rPr>
            <w:rFonts w:ascii="標楷體" w:eastAsia="標楷體" w:hAnsi="標楷體"/>
            <w:sz w:val="28"/>
            <w:szCs w:val="28"/>
          </w:rPr>
          <w:t>表</w:t>
        </w:r>
        <w:r w:rsidRPr="00A47D85">
          <w:rPr>
            <w:rFonts w:ascii="Times New Roman" w:eastAsia="標楷體" w:hAnsi="Times New Roman" w:cs="Times New Roman"/>
            <w:sz w:val="28"/>
            <w:szCs w:val="28"/>
          </w:rPr>
          <w:t>3</w:t>
        </w:r>
        <w:r w:rsidRPr="00A47D85">
          <w:rPr>
            <w:rFonts w:ascii="Times New Roman" w:eastAsia="標楷體" w:hAnsi="Times New Roman" w:cs="Times New Roman"/>
            <w:sz w:val="28"/>
            <w:szCs w:val="28"/>
          </w:rPr>
          <w:noBreakHyphen/>
        </w:r>
        <w:r w:rsidRPr="00A47D85">
          <w:rPr>
            <w:rFonts w:ascii="Times New Roman" w:eastAsia="標楷體" w:hAnsi="Times New Roman" w:cs="Times New Roman" w:hint="eastAsia"/>
            <w:sz w:val="28"/>
            <w:szCs w:val="28"/>
          </w:rPr>
          <w:t>3</w:t>
        </w:r>
        <w:r w:rsidRPr="00A47D85">
          <w:rPr>
            <w:rFonts w:ascii="標楷體" w:eastAsia="標楷體" w:hAnsi="標楷體" w:cs="標楷體" w:hint="eastAsia"/>
            <w:color w:val="000000" w:themeColor="text1"/>
            <w:sz w:val="28"/>
            <w:szCs w:val="28"/>
          </w:rPr>
          <w:t>遊戲式學習模型</w:t>
        </w:r>
        <w:r w:rsidRPr="00A47D85">
          <w:rPr>
            <w:rFonts w:ascii="標楷體" w:eastAsia="標楷體" w:hAnsi="標楷體" w:hint="eastAsia"/>
            <w:color w:val="000000" w:themeColor="text1"/>
            <w:sz w:val="28"/>
            <w:szCs w:val="28"/>
          </w:rPr>
          <w:t>融入</w:t>
        </w:r>
        <w:r>
          <w:rPr>
            <w:rFonts w:ascii="標楷體" w:eastAsia="標楷體" w:hAnsi="標楷體" w:hint="eastAsia"/>
            <w:sz w:val="28"/>
            <w:szCs w:val="28"/>
          </w:rPr>
          <w:t>互動式體感</w:t>
        </w:r>
        <w:r w:rsidRPr="00A47D85">
          <w:rPr>
            <w:rFonts w:ascii="標楷體" w:eastAsia="標楷體" w:hAnsi="標楷體" w:cs="標楷體" w:hint="eastAsia"/>
            <w:color w:val="000000" w:themeColor="text1"/>
            <w:sz w:val="28"/>
            <w:szCs w:val="28"/>
          </w:rPr>
          <w:t>遊戲設計表</w:t>
        </w:r>
      </w:moveTo>
    </w:p>
    <w:tbl>
      <w:tblPr>
        <w:tblW w:w="0" w:type="auto"/>
        <w:tblLook w:val="04A0" w:firstRow="1" w:lastRow="0" w:firstColumn="1" w:lastColumn="0" w:noHBand="0" w:noVBand="1"/>
      </w:tblPr>
      <w:tblGrid>
        <w:gridCol w:w="2763"/>
        <w:gridCol w:w="2907"/>
        <w:gridCol w:w="2620"/>
      </w:tblGrid>
      <w:tr w:rsidR="00F453A3" w:rsidRPr="000B5889" w14:paraId="267A3323" w14:textId="77777777" w:rsidTr="00F70364">
        <w:tc>
          <w:tcPr>
            <w:tcW w:w="2763" w:type="dxa"/>
            <w:tcBorders>
              <w:top w:val="single" w:sz="12" w:space="0" w:color="000000" w:themeColor="text1"/>
              <w:bottom w:val="single" w:sz="12" w:space="0" w:color="000000" w:themeColor="text1"/>
            </w:tcBorders>
          </w:tcPr>
          <w:p w14:paraId="3CE577E3" w14:textId="77777777" w:rsidR="00F453A3" w:rsidRPr="00C63ACF" w:rsidRDefault="00F453A3" w:rsidP="00F70364">
            <w:pPr>
              <w:snapToGrid w:val="0"/>
              <w:spacing w:line="360" w:lineRule="auto"/>
              <w:rPr>
                <w:moveTo w:id="2046" w:author="政豪 劉" w:date="2021-09-26T23:53:00Z"/>
                <w:rFonts w:ascii="Times New Roman" w:eastAsia="標楷體" w:hAnsi="Times New Roman"/>
                <w:color w:val="000000" w:themeColor="text1"/>
                <w:szCs w:val="28"/>
              </w:rPr>
            </w:pPr>
            <w:moveTo w:id="2047" w:author="政豪 劉" w:date="2021-09-26T23:53:00Z">
              <w:r w:rsidRPr="00C63ACF">
                <w:rPr>
                  <w:rFonts w:ascii="Times New Roman" w:eastAsia="標楷體" w:hAnsi="Times New Roman" w:hint="eastAsia"/>
                  <w:color w:val="000000" w:themeColor="text1"/>
                  <w:szCs w:val="28"/>
                </w:rPr>
                <w:t>遊戲式學習</w:t>
              </w:r>
              <w:r w:rsidRPr="00C63ACF">
                <w:rPr>
                  <w:rFonts w:ascii="標楷體" w:eastAsia="標楷體" w:hAnsi="標楷體" w:cs="標楷體" w:hint="eastAsia"/>
                  <w:color w:val="000000" w:themeColor="text1"/>
                  <w:szCs w:val="28"/>
                </w:rPr>
                <w:t>模型</w:t>
              </w:r>
            </w:moveTo>
          </w:p>
        </w:tc>
        <w:tc>
          <w:tcPr>
            <w:tcW w:w="2907" w:type="dxa"/>
            <w:tcBorders>
              <w:top w:val="single" w:sz="12" w:space="0" w:color="000000" w:themeColor="text1"/>
              <w:bottom w:val="single" w:sz="12" w:space="0" w:color="000000" w:themeColor="text1"/>
            </w:tcBorders>
          </w:tcPr>
          <w:p w14:paraId="4A351EC6" w14:textId="77777777" w:rsidR="00F453A3" w:rsidRPr="00C63ACF" w:rsidRDefault="00F453A3" w:rsidP="00F70364">
            <w:pPr>
              <w:snapToGrid w:val="0"/>
              <w:spacing w:line="360" w:lineRule="auto"/>
              <w:rPr>
                <w:moveTo w:id="2048" w:author="政豪 劉" w:date="2021-09-26T23:53:00Z"/>
                <w:rFonts w:ascii="Times New Roman" w:eastAsia="標楷體" w:hAnsi="Times New Roman"/>
                <w:color w:val="000000" w:themeColor="text1"/>
                <w:szCs w:val="28"/>
              </w:rPr>
            </w:pPr>
            <w:moveTo w:id="2049" w:author="政豪 劉" w:date="2021-09-26T23:53:00Z">
              <w:r w:rsidRPr="00C63ACF">
                <w:rPr>
                  <w:rFonts w:ascii="Times New Roman" w:eastAsia="標楷體" w:hAnsi="Times New Roman" w:hint="eastAsia"/>
                  <w:color w:val="000000" w:themeColor="text1"/>
                  <w:szCs w:val="28"/>
                </w:rPr>
                <w:t>互動式體感遊戲對應內容</w:t>
              </w:r>
            </w:moveTo>
          </w:p>
        </w:tc>
        <w:tc>
          <w:tcPr>
            <w:tcW w:w="2620" w:type="dxa"/>
            <w:tcBorders>
              <w:top w:val="single" w:sz="12" w:space="0" w:color="000000" w:themeColor="text1"/>
              <w:bottom w:val="single" w:sz="12" w:space="0" w:color="000000" w:themeColor="text1"/>
            </w:tcBorders>
          </w:tcPr>
          <w:p w14:paraId="72EA6D90" w14:textId="77777777" w:rsidR="00F453A3" w:rsidRPr="00C63ACF" w:rsidRDefault="00F453A3" w:rsidP="00F70364">
            <w:pPr>
              <w:snapToGrid w:val="0"/>
              <w:spacing w:line="360" w:lineRule="auto"/>
              <w:rPr>
                <w:moveTo w:id="2050" w:author="政豪 劉" w:date="2021-09-26T23:53:00Z"/>
                <w:rFonts w:ascii="Times New Roman" w:eastAsia="標楷體" w:hAnsi="Times New Roman"/>
                <w:color w:val="000000" w:themeColor="text1"/>
                <w:szCs w:val="28"/>
              </w:rPr>
            </w:pPr>
            <w:moveTo w:id="2051" w:author="政豪 劉" w:date="2021-09-26T23:53:00Z">
              <w:r w:rsidRPr="00C63ACF">
                <w:rPr>
                  <w:rFonts w:ascii="Times New Roman" w:eastAsia="標楷體" w:hAnsi="Times New Roman" w:hint="eastAsia"/>
                  <w:color w:val="000000" w:themeColor="text1"/>
                  <w:szCs w:val="28"/>
                </w:rPr>
                <w:t>對應詳細內容</w:t>
              </w:r>
            </w:moveTo>
          </w:p>
        </w:tc>
      </w:tr>
      <w:tr w:rsidR="00F453A3" w:rsidRPr="000B5889" w14:paraId="6CD450ED" w14:textId="77777777" w:rsidTr="00F70364">
        <w:tc>
          <w:tcPr>
            <w:tcW w:w="2763" w:type="dxa"/>
            <w:tcBorders>
              <w:top w:val="single" w:sz="12" w:space="0" w:color="000000" w:themeColor="text1"/>
            </w:tcBorders>
          </w:tcPr>
          <w:p w14:paraId="39088913" w14:textId="77777777" w:rsidR="00F453A3" w:rsidRPr="00C63ACF" w:rsidRDefault="00F453A3" w:rsidP="00F70364">
            <w:pPr>
              <w:snapToGrid w:val="0"/>
              <w:spacing w:line="360" w:lineRule="auto"/>
              <w:rPr>
                <w:moveTo w:id="2052" w:author="政豪 劉" w:date="2021-09-26T23:53:00Z"/>
                <w:rFonts w:ascii="Times New Roman" w:eastAsia="標楷體" w:hAnsi="Times New Roman"/>
                <w:bCs/>
                <w:color w:val="000000" w:themeColor="text1"/>
                <w:szCs w:val="28"/>
              </w:rPr>
            </w:pPr>
            <w:moveTo w:id="2053" w:author="政豪 劉" w:date="2021-09-26T23:53:00Z">
              <w:r w:rsidRPr="00C63ACF">
                <w:rPr>
                  <w:rFonts w:ascii="Times New Roman" w:eastAsia="標楷體" w:hAnsi="Times New Roman" w:hint="eastAsia"/>
                  <w:color w:val="000000" w:themeColor="text1"/>
                  <w:szCs w:val="28"/>
                </w:rPr>
                <w:t>教學內容（</w:t>
              </w:r>
              <w:r w:rsidRPr="00C63ACF">
                <w:rPr>
                  <w:rFonts w:ascii="Times New Roman" w:eastAsia="標楷體" w:hAnsi="Times New Roman" w:cs="Times New Roman"/>
                  <w:szCs w:val="28"/>
                </w:rPr>
                <w:t>Input</w:t>
              </w:r>
              <w:r w:rsidRPr="00C63ACF">
                <w:rPr>
                  <w:rFonts w:ascii="Times New Roman" w:eastAsia="標楷體" w:hAnsi="Times New Roman" w:hint="eastAsia"/>
                  <w:color w:val="000000" w:themeColor="text1"/>
                  <w:szCs w:val="28"/>
                </w:rPr>
                <w:t>）</w:t>
              </w:r>
            </w:moveTo>
          </w:p>
          <w:p w14:paraId="177F830F" w14:textId="77777777" w:rsidR="00F453A3" w:rsidRPr="00C63ACF" w:rsidRDefault="00F453A3" w:rsidP="00F70364">
            <w:pPr>
              <w:snapToGrid w:val="0"/>
              <w:spacing w:line="360" w:lineRule="auto"/>
              <w:rPr>
                <w:moveTo w:id="2054" w:author="政豪 劉" w:date="2021-09-26T23:53:00Z"/>
                <w:rFonts w:ascii="Times New Roman" w:eastAsia="標楷體" w:hAnsi="Times New Roman"/>
                <w:color w:val="000000" w:themeColor="text1"/>
                <w:szCs w:val="28"/>
              </w:rPr>
            </w:pPr>
            <w:moveTo w:id="2055" w:author="政豪 劉" w:date="2021-09-26T23:53:00Z">
              <w:r w:rsidRPr="00C63ACF">
                <w:rPr>
                  <w:rFonts w:ascii="Times New Roman" w:eastAsia="標楷體" w:hAnsi="Times New Roman" w:hint="eastAsia"/>
                  <w:color w:val="000000" w:themeColor="text1"/>
                  <w:szCs w:val="28"/>
                </w:rPr>
                <w:t>（</w:t>
              </w:r>
              <w:r w:rsidRPr="00C63ACF">
                <w:rPr>
                  <w:rFonts w:ascii="Times New Roman" w:eastAsia="標楷體" w:hAnsi="Times New Roman" w:cs="Times New Roman"/>
                  <w:color w:val="000000" w:themeColor="text1"/>
                  <w:szCs w:val="28"/>
                </w:rPr>
                <w:t>Instructional Content</w:t>
              </w:r>
              <w:r w:rsidRPr="00C63ACF">
                <w:rPr>
                  <w:rFonts w:ascii="Times New Roman" w:eastAsia="標楷體" w:hAnsi="Times New Roman" w:hint="eastAsia"/>
                  <w:color w:val="000000" w:themeColor="text1"/>
                  <w:szCs w:val="28"/>
                </w:rPr>
                <w:t>）</w:t>
              </w:r>
            </w:moveTo>
          </w:p>
        </w:tc>
        <w:tc>
          <w:tcPr>
            <w:tcW w:w="2907" w:type="dxa"/>
            <w:tcBorders>
              <w:top w:val="single" w:sz="12" w:space="0" w:color="000000" w:themeColor="text1"/>
            </w:tcBorders>
          </w:tcPr>
          <w:p w14:paraId="11D3922C" w14:textId="77777777" w:rsidR="00F453A3" w:rsidRPr="00C63ACF" w:rsidRDefault="00F453A3" w:rsidP="00F70364">
            <w:pPr>
              <w:snapToGrid w:val="0"/>
              <w:spacing w:line="360" w:lineRule="auto"/>
              <w:rPr>
                <w:moveTo w:id="2056" w:author="政豪 劉" w:date="2021-09-26T23:53:00Z"/>
                <w:rFonts w:ascii="Times New Roman" w:eastAsia="標楷體" w:hAnsi="Times New Roman"/>
                <w:color w:val="000000" w:themeColor="text1"/>
                <w:szCs w:val="28"/>
              </w:rPr>
            </w:pPr>
            <w:moveTo w:id="2057" w:author="政豪 劉" w:date="2021-09-26T23:53:00Z">
              <w:r w:rsidRPr="00C63ACF">
                <w:rPr>
                  <w:rFonts w:ascii="Times New Roman" w:eastAsia="標楷體" w:hAnsi="Times New Roman" w:hint="eastAsia"/>
                  <w:color w:val="000000" w:themeColor="text1"/>
                  <w:szCs w:val="28"/>
                </w:rPr>
                <w:t>美感教育</w:t>
              </w:r>
            </w:moveTo>
          </w:p>
        </w:tc>
        <w:tc>
          <w:tcPr>
            <w:tcW w:w="2620" w:type="dxa"/>
            <w:tcBorders>
              <w:top w:val="single" w:sz="12" w:space="0" w:color="000000" w:themeColor="text1"/>
            </w:tcBorders>
          </w:tcPr>
          <w:p w14:paraId="7C9B4C8A" w14:textId="77777777" w:rsidR="00F453A3" w:rsidRPr="00C63ACF" w:rsidRDefault="00F453A3" w:rsidP="00F70364">
            <w:pPr>
              <w:snapToGrid w:val="0"/>
              <w:spacing w:line="360" w:lineRule="auto"/>
              <w:jc w:val="both"/>
              <w:rPr>
                <w:moveTo w:id="2058" w:author="政豪 劉" w:date="2021-09-26T23:53:00Z"/>
                <w:rFonts w:ascii="Times New Roman" w:eastAsia="標楷體" w:hAnsi="Times New Roman"/>
                <w:color w:val="000000" w:themeColor="text1"/>
                <w:szCs w:val="28"/>
              </w:rPr>
            </w:pPr>
            <w:moveTo w:id="2059" w:author="政豪 劉" w:date="2021-09-26T23:53:00Z">
              <w:r w:rsidRPr="00C63ACF">
                <w:rPr>
                  <w:rFonts w:ascii="Times New Roman" w:eastAsia="標楷體" w:hAnsi="Times New Roman" w:hint="eastAsia"/>
                  <w:color w:val="000000" w:themeColor="text1"/>
                  <w:szCs w:val="28"/>
                </w:rPr>
                <w:t>認識顏色與形狀。</w:t>
              </w:r>
            </w:moveTo>
          </w:p>
        </w:tc>
      </w:tr>
      <w:tr w:rsidR="00F453A3" w:rsidRPr="000B5889" w14:paraId="4E0415F6" w14:textId="77777777" w:rsidTr="00F70364">
        <w:tc>
          <w:tcPr>
            <w:tcW w:w="2763" w:type="dxa"/>
            <w:vMerge w:val="restart"/>
            <w:tcBorders>
              <w:top w:val="single" w:sz="4" w:space="0" w:color="7F7F7F" w:themeColor="text1" w:themeTint="80"/>
            </w:tcBorders>
          </w:tcPr>
          <w:p w14:paraId="28318B9C" w14:textId="77777777" w:rsidR="00F453A3" w:rsidRPr="00C63ACF" w:rsidRDefault="00F453A3" w:rsidP="00F70364">
            <w:pPr>
              <w:snapToGrid w:val="0"/>
              <w:spacing w:line="360" w:lineRule="auto"/>
              <w:rPr>
                <w:moveTo w:id="2060" w:author="政豪 劉" w:date="2021-09-26T23:53:00Z"/>
                <w:rFonts w:ascii="Times New Roman" w:eastAsia="標楷體" w:hAnsi="Times New Roman"/>
                <w:bCs/>
                <w:color w:val="000000" w:themeColor="text1"/>
                <w:szCs w:val="28"/>
              </w:rPr>
            </w:pPr>
            <w:moveTo w:id="2061" w:author="政豪 劉" w:date="2021-09-26T23:53:00Z">
              <w:r w:rsidRPr="00C63ACF">
                <w:rPr>
                  <w:rFonts w:ascii="Times New Roman" w:eastAsia="標楷體" w:hAnsi="Times New Roman" w:hint="eastAsia"/>
                  <w:color w:val="000000" w:themeColor="text1"/>
                  <w:szCs w:val="28"/>
                </w:rPr>
                <w:t>遊戲特性（</w:t>
              </w:r>
              <w:r w:rsidRPr="00C63ACF">
                <w:rPr>
                  <w:rFonts w:ascii="Times New Roman" w:eastAsia="標楷體" w:hAnsi="Times New Roman" w:cs="Times New Roman"/>
                  <w:szCs w:val="28"/>
                </w:rPr>
                <w:t>Input</w:t>
              </w:r>
              <w:r w:rsidRPr="00C63ACF">
                <w:rPr>
                  <w:rFonts w:ascii="Times New Roman" w:eastAsia="標楷體" w:hAnsi="Times New Roman" w:hint="eastAsia"/>
                  <w:color w:val="000000" w:themeColor="text1"/>
                  <w:szCs w:val="28"/>
                </w:rPr>
                <w:t>）</w:t>
              </w:r>
            </w:moveTo>
          </w:p>
          <w:p w14:paraId="0FC5AEB9" w14:textId="77777777" w:rsidR="00F453A3" w:rsidRPr="00C63ACF" w:rsidRDefault="00F453A3" w:rsidP="00F70364">
            <w:pPr>
              <w:snapToGrid w:val="0"/>
              <w:spacing w:line="360" w:lineRule="auto"/>
              <w:rPr>
                <w:moveTo w:id="2062" w:author="政豪 劉" w:date="2021-09-26T23:53:00Z"/>
                <w:rFonts w:ascii="Times New Roman" w:eastAsia="標楷體" w:hAnsi="Times New Roman"/>
                <w:color w:val="000000" w:themeColor="text1"/>
                <w:szCs w:val="28"/>
              </w:rPr>
            </w:pPr>
            <w:moveTo w:id="2063" w:author="政豪 劉" w:date="2021-09-26T23:53:00Z">
              <w:r w:rsidRPr="00C63ACF">
                <w:rPr>
                  <w:rFonts w:ascii="Times New Roman" w:eastAsia="標楷體" w:hAnsi="Times New Roman" w:hint="eastAsia"/>
                  <w:color w:val="000000" w:themeColor="text1"/>
                  <w:szCs w:val="28"/>
                </w:rPr>
                <w:t>（</w:t>
              </w:r>
              <w:r w:rsidRPr="00C63ACF">
                <w:rPr>
                  <w:rFonts w:ascii="Times New Roman" w:eastAsia="標楷體" w:hAnsi="Times New Roman" w:cs="Times New Roman"/>
                  <w:color w:val="000000" w:themeColor="text1"/>
                  <w:szCs w:val="28"/>
                </w:rPr>
                <w:t>Game Characteristics</w:t>
              </w:r>
              <w:r w:rsidRPr="00C63ACF">
                <w:rPr>
                  <w:rFonts w:ascii="Times New Roman" w:eastAsia="標楷體" w:hAnsi="Times New Roman" w:hint="eastAsia"/>
                  <w:color w:val="000000" w:themeColor="text1"/>
                  <w:szCs w:val="28"/>
                </w:rPr>
                <w:t>）</w:t>
              </w:r>
            </w:moveTo>
          </w:p>
        </w:tc>
        <w:tc>
          <w:tcPr>
            <w:tcW w:w="2907" w:type="dxa"/>
            <w:tcBorders>
              <w:top w:val="single" w:sz="4" w:space="0" w:color="7F7F7F" w:themeColor="text1" w:themeTint="80"/>
              <w:bottom w:val="single" w:sz="8" w:space="0" w:color="7F7F7F" w:themeColor="text1" w:themeTint="80"/>
            </w:tcBorders>
          </w:tcPr>
          <w:p w14:paraId="2DCCBAE3" w14:textId="77777777" w:rsidR="00F453A3" w:rsidRPr="00C63ACF" w:rsidRDefault="00F453A3" w:rsidP="00F70364">
            <w:pPr>
              <w:snapToGrid w:val="0"/>
              <w:spacing w:line="360" w:lineRule="auto"/>
              <w:rPr>
                <w:moveTo w:id="2064" w:author="政豪 劉" w:date="2021-09-26T23:53:00Z"/>
                <w:rFonts w:ascii="Times New Roman" w:eastAsia="標楷體" w:hAnsi="Times New Roman"/>
                <w:color w:val="000000" w:themeColor="text1"/>
                <w:szCs w:val="28"/>
              </w:rPr>
            </w:pPr>
            <w:moveTo w:id="2065" w:author="政豪 劉" w:date="2021-09-26T23:53:00Z">
              <w:r w:rsidRPr="00C63ACF">
                <w:rPr>
                  <w:rFonts w:ascii="Times New Roman" w:eastAsia="標楷體" w:hAnsi="Times New Roman" w:hint="eastAsia"/>
                  <w:color w:val="000000" w:themeColor="text1"/>
                  <w:szCs w:val="28"/>
                </w:rPr>
                <w:t>挑戰性</w:t>
              </w:r>
            </w:moveTo>
          </w:p>
        </w:tc>
        <w:tc>
          <w:tcPr>
            <w:tcW w:w="2620" w:type="dxa"/>
            <w:tcBorders>
              <w:top w:val="single" w:sz="4" w:space="0" w:color="7F7F7F" w:themeColor="text1" w:themeTint="80"/>
              <w:bottom w:val="single" w:sz="8" w:space="0" w:color="7F7F7F" w:themeColor="text1" w:themeTint="80"/>
            </w:tcBorders>
          </w:tcPr>
          <w:p w14:paraId="222A5B7A" w14:textId="77777777" w:rsidR="00F453A3" w:rsidRPr="00C63ACF" w:rsidRDefault="00F453A3" w:rsidP="00F70364">
            <w:pPr>
              <w:snapToGrid w:val="0"/>
              <w:spacing w:line="360" w:lineRule="auto"/>
              <w:jc w:val="both"/>
              <w:rPr>
                <w:moveTo w:id="2066" w:author="政豪 劉" w:date="2021-09-26T23:53:00Z"/>
                <w:rFonts w:ascii="Times New Roman" w:eastAsia="標楷體" w:hAnsi="Times New Roman"/>
                <w:color w:val="000000" w:themeColor="text1"/>
                <w:szCs w:val="28"/>
              </w:rPr>
            </w:pPr>
            <w:moveTo w:id="2067" w:author="政豪 劉" w:date="2021-09-26T23:53:00Z">
              <w:r w:rsidRPr="00C63ACF">
                <w:rPr>
                  <w:rFonts w:ascii="Times New Roman" w:eastAsia="標楷體" w:hAnsi="Times New Roman" w:hint="eastAsia"/>
                  <w:color w:val="000000" w:themeColor="text1"/>
                  <w:szCs w:val="28"/>
                </w:rPr>
                <w:t>遊戲每道關卡有三個門檻，需達到最低門檻才可過關。</w:t>
              </w:r>
            </w:moveTo>
          </w:p>
        </w:tc>
      </w:tr>
      <w:tr w:rsidR="00F453A3" w:rsidRPr="000B5889" w14:paraId="2D168D3A" w14:textId="77777777" w:rsidTr="00F70364">
        <w:tc>
          <w:tcPr>
            <w:tcW w:w="2763" w:type="dxa"/>
            <w:vMerge/>
            <w:tcBorders>
              <w:bottom w:val="nil"/>
            </w:tcBorders>
          </w:tcPr>
          <w:p w14:paraId="0DCB5284" w14:textId="77777777" w:rsidR="00F453A3" w:rsidRPr="00C63ACF" w:rsidRDefault="00F453A3" w:rsidP="00F70364">
            <w:pPr>
              <w:snapToGrid w:val="0"/>
              <w:spacing w:line="360" w:lineRule="auto"/>
              <w:rPr>
                <w:moveTo w:id="2068" w:author="政豪 劉" w:date="2021-09-26T23:53:00Z"/>
                <w:rFonts w:ascii="Times New Roman" w:eastAsia="標楷體" w:hAnsi="Times New Roman"/>
                <w:color w:val="000000" w:themeColor="text1"/>
                <w:szCs w:val="28"/>
              </w:rPr>
            </w:pPr>
          </w:p>
        </w:tc>
        <w:tc>
          <w:tcPr>
            <w:tcW w:w="2907" w:type="dxa"/>
            <w:tcBorders>
              <w:top w:val="single" w:sz="8" w:space="0" w:color="7F7F7F" w:themeColor="text1" w:themeTint="80"/>
              <w:bottom w:val="single" w:sz="8" w:space="0" w:color="7F7F7F" w:themeColor="text1" w:themeTint="80"/>
            </w:tcBorders>
          </w:tcPr>
          <w:p w14:paraId="4C2944C1" w14:textId="77777777" w:rsidR="00F453A3" w:rsidRPr="00C63ACF" w:rsidRDefault="00F453A3" w:rsidP="00F70364">
            <w:pPr>
              <w:snapToGrid w:val="0"/>
              <w:spacing w:line="360" w:lineRule="auto"/>
              <w:rPr>
                <w:moveTo w:id="2069" w:author="政豪 劉" w:date="2021-09-26T23:53:00Z"/>
                <w:rFonts w:ascii="Times New Roman" w:eastAsia="標楷體" w:hAnsi="Times New Roman"/>
                <w:color w:val="000000" w:themeColor="text1"/>
                <w:szCs w:val="28"/>
              </w:rPr>
            </w:pPr>
            <w:moveTo w:id="2070" w:author="政豪 劉" w:date="2021-09-26T23:53:00Z">
              <w:r w:rsidRPr="00C63ACF">
                <w:rPr>
                  <w:rFonts w:ascii="Times New Roman" w:eastAsia="標楷體" w:hAnsi="Times New Roman" w:hint="eastAsia"/>
                  <w:color w:val="000000" w:themeColor="text1"/>
                  <w:szCs w:val="28"/>
                </w:rPr>
                <w:t>目標性</w:t>
              </w:r>
            </w:moveTo>
          </w:p>
        </w:tc>
        <w:tc>
          <w:tcPr>
            <w:tcW w:w="2620" w:type="dxa"/>
            <w:tcBorders>
              <w:top w:val="single" w:sz="8" w:space="0" w:color="7F7F7F" w:themeColor="text1" w:themeTint="80"/>
              <w:bottom w:val="single" w:sz="8" w:space="0" w:color="7F7F7F" w:themeColor="text1" w:themeTint="80"/>
            </w:tcBorders>
          </w:tcPr>
          <w:p w14:paraId="663F7FCB" w14:textId="77777777" w:rsidR="00F453A3" w:rsidRPr="00C63ACF" w:rsidRDefault="00F453A3" w:rsidP="00F70364">
            <w:pPr>
              <w:snapToGrid w:val="0"/>
              <w:spacing w:line="360" w:lineRule="auto"/>
              <w:jc w:val="both"/>
              <w:rPr>
                <w:moveTo w:id="2071" w:author="政豪 劉" w:date="2021-09-26T23:53:00Z"/>
                <w:rFonts w:ascii="Times New Roman" w:eastAsia="標楷體" w:hAnsi="Times New Roman"/>
                <w:color w:val="000000" w:themeColor="text1"/>
                <w:szCs w:val="28"/>
              </w:rPr>
            </w:pPr>
            <w:moveTo w:id="2072" w:author="政豪 劉" w:date="2021-09-26T23:53:00Z">
              <w:r w:rsidRPr="00C63ACF">
                <w:rPr>
                  <w:rFonts w:ascii="Times New Roman" w:eastAsia="標楷體" w:hAnsi="Times New Roman" w:hint="eastAsia"/>
                  <w:color w:val="000000" w:themeColor="text1"/>
                  <w:szCs w:val="28"/>
                </w:rPr>
                <w:t>遊戲中回答題目需做出指定動作。</w:t>
              </w:r>
            </w:moveTo>
          </w:p>
        </w:tc>
      </w:tr>
      <w:tr w:rsidR="00F453A3" w:rsidRPr="000B5889" w14:paraId="0AAF6E9A" w14:textId="77777777" w:rsidTr="00F70364">
        <w:tc>
          <w:tcPr>
            <w:tcW w:w="2763" w:type="dxa"/>
            <w:tcBorders>
              <w:top w:val="nil"/>
              <w:bottom w:val="nil"/>
            </w:tcBorders>
          </w:tcPr>
          <w:p w14:paraId="5534B4EC" w14:textId="77777777" w:rsidR="00F453A3" w:rsidRPr="00C63ACF" w:rsidRDefault="00F453A3" w:rsidP="00F70364">
            <w:pPr>
              <w:snapToGrid w:val="0"/>
              <w:spacing w:line="360" w:lineRule="auto"/>
              <w:rPr>
                <w:moveTo w:id="2073" w:author="政豪 劉" w:date="2021-09-26T23:53:00Z"/>
                <w:rFonts w:ascii="Times New Roman" w:eastAsia="標楷體" w:hAnsi="Times New Roman"/>
                <w:color w:val="000000" w:themeColor="text1"/>
                <w:szCs w:val="28"/>
              </w:rPr>
            </w:pPr>
          </w:p>
        </w:tc>
        <w:tc>
          <w:tcPr>
            <w:tcW w:w="2907" w:type="dxa"/>
            <w:tcBorders>
              <w:top w:val="single" w:sz="8" w:space="0" w:color="7F7F7F" w:themeColor="text1" w:themeTint="80"/>
              <w:bottom w:val="single" w:sz="8" w:space="0" w:color="7F7F7F" w:themeColor="text1" w:themeTint="80"/>
            </w:tcBorders>
          </w:tcPr>
          <w:p w14:paraId="620DAD2E" w14:textId="77777777" w:rsidR="00F453A3" w:rsidRPr="00C63ACF" w:rsidRDefault="00F453A3" w:rsidP="00F70364">
            <w:pPr>
              <w:snapToGrid w:val="0"/>
              <w:spacing w:line="360" w:lineRule="auto"/>
              <w:rPr>
                <w:moveTo w:id="2074" w:author="政豪 劉" w:date="2021-09-26T23:53:00Z"/>
                <w:rFonts w:ascii="Times New Roman" w:eastAsia="標楷體" w:hAnsi="Times New Roman"/>
                <w:color w:val="000000" w:themeColor="text1"/>
                <w:szCs w:val="28"/>
              </w:rPr>
            </w:pPr>
            <w:moveTo w:id="2075" w:author="政豪 劉" w:date="2021-09-26T23:53:00Z">
              <w:r w:rsidRPr="00C63ACF">
                <w:rPr>
                  <w:rFonts w:ascii="Times New Roman" w:eastAsia="標楷體" w:hAnsi="Times New Roman" w:hint="eastAsia"/>
                  <w:color w:val="000000" w:themeColor="text1"/>
                  <w:szCs w:val="28"/>
                </w:rPr>
                <w:t>娛樂性</w:t>
              </w:r>
            </w:moveTo>
          </w:p>
        </w:tc>
        <w:tc>
          <w:tcPr>
            <w:tcW w:w="2620" w:type="dxa"/>
            <w:tcBorders>
              <w:top w:val="single" w:sz="8" w:space="0" w:color="7F7F7F" w:themeColor="text1" w:themeTint="80"/>
              <w:bottom w:val="single" w:sz="8" w:space="0" w:color="7F7F7F" w:themeColor="text1" w:themeTint="80"/>
            </w:tcBorders>
          </w:tcPr>
          <w:p w14:paraId="41B9A9AF" w14:textId="77777777" w:rsidR="00F453A3" w:rsidRPr="00C63ACF" w:rsidRDefault="00F453A3" w:rsidP="00F70364">
            <w:pPr>
              <w:snapToGrid w:val="0"/>
              <w:spacing w:line="360" w:lineRule="auto"/>
              <w:jc w:val="both"/>
              <w:rPr>
                <w:moveTo w:id="2076" w:author="政豪 劉" w:date="2021-09-26T23:53:00Z"/>
                <w:rFonts w:ascii="Times New Roman" w:eastAsia="標楷體" w:hAnsi="Times New Roman"/>
                <w:color w:val="000000" w:themeColor="text1"/>
                <w:szCs w:val="28"/>
              </w:rPr>
            </w:pPr>
            <w:moveTo w:id="2077" w:author="政豪 劉" w:date="2021-09-26T23:53:00Z">
              <w:r w:rsidRPr="00C63ACF">
                <w:rPr>
                  <w:rFonts w:ascii="Times New Roman" w:eastAsia="標楷體" w:hAnsi="Times New Roman" w:hint="eastAsia"/>
                  <w:color w:val="000000" w:themeColor="text1"/>
                  <w:szCs w:val="28"/>
                </w:rPr>
                <w:t>遊戲中系統回饋</w:t>
              </w:r>
              <w:r w:rsidRPr="00C63ACF">
                <w:rPr>
                  <w:rFonts w:ascii="Times New Roman" w:eastAsia="標楷體" w:hAnsi="Times New Roman"/>
                  <w:color w:val="000000" w:themeColor="text1"/>
                  <w:szCs w:val="28"/>
                </w:rPr>
                <w:t>,</w:t>
              </w:r>
              <w:r w:rsidRPr="00C63ACF">
                <w:rPr>
                  <w:rFonts w:ascii="Times New Roman" w:eastAsia="標楷體" w:hAnsi="Times New Roman" w:hint="eastAsia"/>
                  <w:color w:val="000000" w:themeColor="text1"/>
                  <w:szCs w:val="28"/>
                </w:rPr>
                <w:t>關卡設計</w:t>
              </w:r>
              <w:r w:rsidRPr="00C63ACF">
                <w:rPr>
                  <w:rFonts w:ascii="Times New Roman" w:eastAsia="標楷體" w:hAnsi="Times New Roman"/>
                  <w:color w:val="000000" w:themeColor="text1"/>
                  <w:szCs w:val="28"/>
                </w:rPr>
                <w:t>,</w:t>
              </w:r>
              <w:r w:rsidRPr="00C63ACF">
                <w:rPr>
                  <w:rFonts w:ascii="Times New Roman" w:eastAsia="標楷體" w:hAnsi="Times New Roman" w:hint="eastAsia"/>
                  <w:color w:val="000000" w:themeColor="text1"/>
                  <w:szCs w:val="28"/>
                </w:rPr>
                <w:t>故事情節。</w:t>
              </w:r>
            </w:moveTo>
          </w:p>
        </w:tc>
      </w:tr>
      <w:tr w:rsidR="00F453A3" w:rsidRPr="000B5889" w14:paraId="40FA0DE6" w14:textId="77777777" w:rsidTr="00F70364">
        <w:tc>
          <w:tcPr>
            <w:tcW w:w="2763" w:type="dxa"/>
            <w:tcBorders>
              <w:top w:val="nil"/>
              <w:bottom w:val="nil"/>
            </w:tcBorders>
          </w:tcPr>
          <w:p w14:paraId="0732BD20" w14:textId="77777777" w:rsidR="00F453A3" w:rsidRPr="00C63ACF" w:rsidRDefault="00F453A3" w:rsidP="00F70364">
            <w:pPr>
              <w:snapToGrid w:val="0"/>
              <w:spacing w:line="360" w:lineRule="auto"/>
              <w:rPr>
                <w:moveTo w:id="2078" w:author="政豪 劉" w:date="2021-09-26T23:53:00Z"/>
                <w:rFonts w:ascii="Times New Roman" w:eastAsia="標楷體" w:hAnsi="Times New Roman"/>
                <w:color w:val="000000" w:themeColor="text1"/>
                <w:szCs w:val="28"/>
              </w:rPr>
            </w:pPr>
          </w:p>
        </w:tc>
        <w:tc>
          <w:tcPr>
            <w:tcW w:w="2907" w:type="dxa"/>
            <w:tcBorders>
              <w:top w:val="single" w:sz="8" w:space="0" w:color="7F7F7F" w:themeColor="text1" w:themeTint="80"/>
              <w:bottom w:val="single" w:sz="8" w:space="0" w:color="7F7F7F" w:themeColor="text1" w:themeTint="80"/>
            </w:tcBorders>
          </w:tcPr>
          <w:p w14:paraId="408E2A6C" w14:textId="77777777" w:rsidR="00F453A3" w:rsidRPr="00C63ACF" w:rsidRDefault="00F453A3" w:rsidP="00F70364">
            <w:pPr>
              <w:snapToGrid w:val="0"/>
              <w:spacing w:line="360" w:lineRule="auto"/>
              <w:rPr>
                <w:moveTo w:id="2079" w:author="政豪 劉" w:date="2021-09-26T23:53:00Z"/>
                <w:rFonts w:ascii="Times New Roman" w:eastAsia="標楷體" w:hAnsi="Times New Roman"/>
                <w:color w:val="000000" w:themeColor="text1"/>
                <w:szCs w:val="28"/>
              </w:rPr>
            </w:pPr>
            <w:moveTo w:id="2080" w:author="政豪 劉" w:date="2021-09-26T23:53:00Z">
              <w:r w:rsidRPr="00C63ACF">
                <w:rPr>
                  <w:rFonts w:ascii="Times New Roman" w:eastAsia="標楷體" w:hAnsi="Times New Roman" w:hint="eastAsia"/>
                  <w:color w:val="000000" w:themeColor="text1"/>
                  <w:szCs w:val="28"/>
                </w:rPr>
                <w:t>遊戲性</w:t>
              </w:r>
            </w:moveTo>
          </w:p>
        </w:tc>
        <w:tc>
          <w:tcPr>
            <w:tcW w:w="2620" w:type="dxa"/>
            <w:tcBorders>
              <w:top w:val="single" w:sz="8" w:space="0" w:color="7F7F7F" w:themeColor="text1" w:themeTint="80"/>
              <w:bottom w:val="single" w:sz="8" w:space="0" w:color="7F7F7F" w:themeColor="text1" w:themeTint="80"/>
            </w:tcBorders>
          </w:tcPr>
          <w:p w14:paraId="28FE5B1C" w14:textId="77777777" w:rsidR="00F453A3" w:rsidRPr="00C63ACF" w:rsidRDefault="00F453A3" w:rsidP="00F70364">
            <w:pPr>
              <w:snapToGrid w:val="0"/>
              <w:spacing w:line="360" w:lineRule="auto"/>
              <w:jc w:val="both"/>
              <w:rPr>
                <w:moveTo w:id="2081" w:author="政豪 劉" w:date="2021-09-26T23:53:00Z"/>
                <w:rFonts w:ascii="Times New Roman" w:eastAsia="標楷體" w:hAnsi="Times New Roman"/>
                <w:color w:val="000000" w:themeColor="text1"/>
                <w:szCs w:val="28"/>
              </w:rPr>
            </w:pPr>
            <w:moveTo w:id="2082" w:author="政豪 劉" w:date="2021-09-26T23:53:00Z">
              <w:r w:rsidRPr="00C63ACF">
                <w:rPr>
                  <w:rFonts w:ascii="標楷體" w:eastAsia="標楷體" w:hAnsi="標楷體" w:hint="eastAsia"/>
                  <w:szCs w:val="28"/>
                </w:rPr>
                <w:t>互動式體感</w:t>
              </w:r>
              <w:r w:rsidRPr="00C63ACF">
                <w:rPr>
                  <w:rFonts w:ascii="Times New Roman" w:eastAsia="標楷體" w:hAnsi="Times New Roman" w:hint="eastAsia"/>
                  <w:color w:val="000000" w:themeColor="text1"/>
                  <w:szCs w:val="28"/>
                </w:rPr>
                <w:t>遊戲有別於傳統教學，在遊戲中的樂趣及吸引幼兒注意。</w:t>
              </w:r>
            </w:moveTo>
          </w:p>
        </w:tc>
      </w:tr>
      <w:tr w:rsidR="00F453A3" w:rsidRPr="000B5889" w14:paraId="6F4F5792" w14:textId="77777777" w:rsidTr="00F70364">
        <w:tc>
          <w:tcPr>
            <w:tcW w:w="2763" w:type="dxa"/>
            <w:tcBorders>
              <w:top w:val="nil"/>
              <w:bottom w:val="single" w:sz="12" w:space="0" w:color="000000" w:themeColor="text1"/>
            </w:tcBorders>
          </w:tcPr>
          <w:p w14:paraId="53F40A65" w14:textId="77777777" w:rsidR="00F453A3" w:rsidRPr="00C63ACF" w:rsidRDefault="00F453A3" w:rsidP="00F70364">
            <w:pPr>
              <w:snapToGrid w:val="0"/>
              <w:spacing w:line="360" w:lineRule="auto"/>
              <w:rPr>
                <w:moveTo w:id="2083" w:author="政豪 劉" w:date="2021-09-26T23:53:00Z"/>
                <w:rFonts w:ascii="Times New Roman" w:eastAsia="標楷體" w:hAnsi="Times New Roman"/>
                <w:color w:val="000000" w:themeColor="text1"/>
                <w:szCs w:val="28"/>
              </w:rPr>
            </w:pPr>
          </w:p>
        </w:tc>
        <w:tc>
          <w:tcPr>
            <w:tcW w:w="2907" w:type="dxa"/>
            <w:tcBorders>
              <w:top w:val="single" w:sz="8" w:space="0" w:color="7F7F7F" w:themeColor="text1" w:themeTint="80"/>
              <w:bottom w:val="single" w:sz="12" w:space="0" w:color="000000" w:themeColor="text1"/>
            </w:tcBorders>
          </w:tcPr>
          <w:p w14:paraId="543F965D" w14:textId="77777777" w:rsidR="00F453A3" w:rsidRPr="00C63ACF" w:rsidRDefault="00F453A3" w:rsidP="00F70364">
            <w:pPr>
              <w:snapToGrid w:val="0"/>
              <w:spacing w:line="360" w:lineRule="auto"/>
              <w:rPr>
                <w:moveTo w:id="2084" w:author="政豪 劉" w:date="2021-09-26T23:53:00Z"/>
                <w:rFonts w:ascii="Times New Roman" w:eastAsia="標楷體" w:hAnsi="Times New Roman"/>
                <w:color w:val="000000" w:themeColor="text1"/>
                <w:szCs w:val="28"/>
              </w:rPr>
            </w:pPr>
            <w:moveTo w:id="2085" w:author="政豪 劉" w:date="2021-09-26T23:53:00Z">
              <w:r w:rsidRPr="00C63ACF">
                <w:rPr>
                  <w:rFonts w:ascii="Times New Roman" w:eastAsia="標楷體" w:hAnsi="Times New Roman" w:hint="eastAsia"/>
                  <w:color w:val="000000" w:themeColor="text1"/>
                  <w:szCs w:val="28"/>
                </w:rPr>
                <w:t>感官刺激</w:t>
              </w:r>
            </w:moveTo>
          </w:p>
        </w:tc>
        <w:tc>
          <w:tcPr>
            <w:tcW w:w="2620" w:type="dxa"/>
            <w:tcBorders>
              <w:top w:val="single" w:sz="8" w:space="0" w:color="7F7F7F" w:themeColor="text1" w:themeTint="80"/>
              <w:bottom w:val="single" w:sz="12" w:space="0" w:color="000000" w:themeColor="text1"/>
            </w:tcBorders>
          </w:tcPr>
          <w:p w14:paraId="2678472D" w14:textId="77777777" w:rsidR="00F453A3" w:rsidRPr="00C63ACF" w:rsidRDefault="00F453A3" w:rsidP="00F70364">
            <w:pPr>
              <w:snapToGrid w:val="0"/>
              <w:spacing w:line="360" w:lineRule="auto"/>
              <w:jc w:val="both"/>
              <w:rPr>
                <w:moveTo w:id="2086" w:author="政豪 劉" w:date="2021-09-26T23:53:00Z"/>
                <w:rFonts w:ascii="Times New Roman" w:eastAsia="標楷體" w:hAnsi="Times New Roman"/>
                <w:color w:val="000000" w:themeColor="text1"/>
                <w:szCs w:val="28"/>
              </w:rPr>
            </w:pPr>
            <w:moveTo w:id="2087" w:author="政豪 劉" w:date="2021-09-26T23:53:00Z">
              <w:r w:rsidRPr="00C63ACF">
                <w:rPr>
                  <w:rFonts w:ascii="Times New Roman" w:eastAsia="標楷體" w:hAnsi="Times New Roman" w:hint="eastAsia"/>
                  <w:color w:val="000000" w:themeColor="text1"/>
                  <w:szCs w:val="28"/>
                </w:rPr>
                <w:t>體感中的特效與肢體動作增強了學習上的樂趣，能刺激幼兒的感官。</w:t>
              </w:r>
            </w:moveTo>
          </w:p>
        </w:tc>
      </w:tr>
      <w:tr w:rsidR="00F453A3" w:rsidRPr="000B5889" w14:paraId="7EB3D625" w14:textId="77777777" w:rsidTr="00F70364">
        <w:tc>
          <w:tcPr>
            <w:tcW w:w="2763" w:type="dxa"/>
            <w:tcBorders>
              <w:top w:val="single" w:sz="12" w:space="0" w:color="000000" w:themeColor="text1"/>
            </w:tcBorders>
          </w:tcPr>
          <w:p w14:paraId="51DF6E27" w14:textId="77777777" w:rsidR="00F453A3" w:rsidRPr="00C63ACF" w:rsidRDefault="00F453A3" w:rsidP="00F70364">
            <w:pPr>
              <w:snapToGrid w:val="0"/>
              <w:spacing w:line="360" w:lineRule="auto"/>
              <w:rPr>
                <w:moveTo w:id="2088" w:author="政豪 劉" w:date="2021-09-26T23:53:00Z"/>
                <w:rFonts w:ascii="Times New Roman" w:eastAsia="標楷體" w:hAnsi="Times New Roman"/>
                <w:bCs/>
                <w:color w:val="000000" w:themeColor="text1"/>
                <w:szCs w:val="28"/>
              </w:rPr>
            </w:pPr>
            <w:moveTo w:id="2089" w:author="政豪 劉" w:date="2021-09-26T23:53:00Z">
              <w:r w:rsidRPr="00C63ACF">
                <w:rPr>
                  <w:rFonts w:ascii="Times New Roman" w:eastAsia="標楷體" w:hAnsi="Times New Roman" w:hint="eastAsia"/>
                  <w:color w:val="000000" w:themeColor="text1"/>
                  <w:szCs w:val="28"/>
                </w:rPr>
                <w:t>使用者判斷（</w:t>
              </w:r>
              <w:r w:rsidRPr="00C63ACF">
                <w:rPr>
                  <w:rFonts w:ascii="Times New Roman" w:eastAsia="標楷體" w:hAnsi="Times New Roman" w:cs="Times New Roman"/>
                  <w:szCs w:val="28"/>
                </w:rPr>
                <w:t>Process</w:t>
              </w:r>
              <w:r w:rsidRPr="00C63ACF">
                <w:rPr>
                  <w:rFonts w:ascii="Times New Roman" w:eastAsia="標楷體" w:hAnsi="Times New Roman" w:cs="Times New Roman" w:hint="eastAsia"/>
                  <w:szCs w:val="28"/>
                </w:rPr>
                <w:t>）</w:t>
              </w:r>
            </w:moveTo>
          </w:p>
          <w:p w14:paraId="0391C096" w14:textId="77777777" w:rsidR="00F453A3" w:rsidRPr="00C63ACF" w:rsidRDefault="00F453A3" w:rsidP="00F70364">
            <w:pPr>
              <w:snapToGrid w:val="0"/>
              <w:spacing w:line="360" w:lineRule="auto"/>
              <w:rPr>
                <w:moveTo w:id="2090" w:author="政豪 劉" w:date="2021-09-26T23:53:00Z"/>
                <w:rFonts w:ascii="Times New Roman" w:eastAsia="標楷體" w:hAnsi="Times New Roman"/>
                <w:color w:val="000000" w:themeColor="text1"/>
                <w:szCs w:val="28"/>
              </w:rPr>
            </w:pPr>
            <w:moveTo w:id="2091" w:author="政豪 劉" w:date="2021-09-26T23:53:00Z">
              <w:r w:rsidRPr="00C63ACF">
                <w:rPr>
                  <w:rFonts w:ascii="Times New Roman" w:eastAsia="標楷體" w:hAnsi="Times New Roman" w:hint="eastAsia"/>
                  <w:color w:val="000000" w:themeColor="text1"/>
                  <w:szCs w:val="28"/>
                </w:rPr>
                <w:t>（</w:t>
              </w:r>
              <w:r w:rsidRPr="00C63ACF">
                <w:rPr>
                  <w:rFonts w:ascii="Times New Roman" w:eastAsia="標楷體" w:hAnsi="Times New Roman" w:cs="Times New Roman"/>
                  <w:color w:val="000000" w:themeColor="text1"/>
                  <w:szCs w:val="28"/>
                </w:rPr>
                <w:t>User Judgments</w:t>
              </w:r>
              <w:r w:rsidRPr="00C63ACF">
                <w:rPr>
                  <w:rFonts w:ascii="Times New Roman" w:eastAsia="標楷體" w:hAnsi="Times New Roman" w:hint="eastAsia"/>
                  <w:color w:val="000000" w:themeColor="text1"/>
                  <w:szCs w:val="28"/>
                </w:rPr>
                <w:t>）</w:t>
              </w:r>
            </w:moveTo>
          </w:p>
        </w:tc>
        <w:tc>
          <w:tcPr>
            <w:tcW w:w="2907" w:type="dxa"/>
            <w:tcBorders>
              <w:top w:val="single" w:sz="12" w:space="0" w:color="000000" w:themeColor="text1"/>
            </w:tcBorders>
          </w:tcPr>
          <w:p w14:paraId="0995FBFC" w14:textId="77777777" w:rsidR="00F453A3" w:rsidRPr="00C63ACF" w:rsidRDefault="00F453A3" w:rsidP="00F70364">
            <w:pPr>
              <w:snapToGrid w:val="0"/>
              <w:spacing w:line="360" w:lineRule="auto"/>
              <w:rPr>
                <w:moveTo w:id="2092" w:author="政豪 劉" w:date="2021-09-26T23:53:00Z"/>
                <w:rFonts w:ascii="Times New Roman" w:eastAsia="標楷體" w:hAnsi="Times New Roman"/>
                <w:color w:val="000000" w:themeColor="text1"/>
                <w:szCs w:val="28"/>
              </w:rPr>
            </w:pPr>
            <w:moveTo w:id="2093" w:author="政豪 劉" w:date="2021-09-26T23:53:00Z">
              <w:r w:rsidRPr="00C63ACF">
                <w:rPr>
                  <w:rFonts w:ascii="Times New Roman" w:eastAsia="標楷體" w:hAnsi="Times New Roman" w:hint="eastAsia"/>
                  <w:color w:val="000000" w:themeColor="text1"/>
                  <w:szCs w:val="28"/>
                </w:rPr>
                <w:t>幼兒判斷美感題目</w:t>
              </w:r>
            </w:moveTo>
          </w:p>
        </w:tc>
        <w:tc>
          <w:tcPr>
            <w:tcW w:w="2620" w:type="dxa"/>
            <w:tcBorders>
              <w:top w:val="single" w:sz="12" w:space="0" w:color="000000" w:themeColor="text1"/>
            </w:tcBorders>
          </w:tcPr>
          <w:p w14:paraId="59F09C95" w14:textId="77777777" w:rsidR="00F453A3" w:rsidRPr="00C63ACF" w:rsidRDefault="00F453A3" w:rsidP="00F70364">
            <w:pPr>
              <w:snapToGrid w:val="0"/>
              <w:spacing w:line="360" w:lineRule="auto"/>
              <w:jc w:val="both"/>
              <w:rPr>
                <w:moveTo w:id="2094" w:author="政豪 劉" w:date="2021-09-26T23:53:00Z"/>
                <w:rFonts w:ascii="Times New Roman" w:eastAsia="標楷體" w:hAnsi="Times New Roman"/>
                <w:color w:val="000000" w:themeColor="text1"/>
                <w:szCs w:val="28"/>
              </w:rPr>
            </w:pPr>
            <w:moveTo w:id="2095" w:author="政豪 劉" w:date="2021-09-26T23:53:00Z">
              <w:r w:rsidRPr="00C63ACF">
                <w:rPr>
                  <w:rFonts w:ascii="Times New Roman" w:eastAsia="標楷體" w:hAnsi="Times New Roman" w:hint="eastAsia"/>
                  <w:color w:val="000000" w:themeColor="text1"/>
                  <w:szCs w:val="28"/>
                </w:rPr>
                <w:t>透過引導，判斷該題目的顏色或形狀。</w:t>
              </w:r>
            </w:moveTo>
          </w:p>
        </w:tc>
      </w:tr>
      <w:tr w:rsidR="00F453A3" w:rsidRPr="000B5889" w14:paraId="736BDBA5" w14:textId="77777777" w:rsidTr="00F70364">
        <w:tc>
          <w:tcPr>
            <w:tcW w:w="2763" w:type="dxa"/>
            <w:tcBorders>
              <w:bottom w:val="single" w:sz="4" w:space="0" w:color="7F7F7F" w:themeColor="text1" w:themeTint="80"/>
            </w:tcBorders>
          </w:tcPr>
          <w:p w14:paraId="542B375C" w14:textId="77777777" w:rsidR="00F453A3" w:rsidRPr="00C63ACF" w:rsidRDefault="00F453A3" w:rsidP="00F70364">
            <w:pPr>
              <w:snapToGrid w:val="0"/>
              <w:spacing w:line="360" w:lineRule="auto"/>
              <w:rPr>
                <w:moveTo w:id="2096" w:author="政豪 劉" w:date="2021-09-26T23:53:00Z"/>
                <w:rFonts w:ascii="Times New Roman" w:eastAsia="標楷體" w:hAnsi="Times New Roman"/>
                <w:bCs/>
                <w:color w:val="000000" w:themeColor="text1"/>
                <w:szCs w:val="28"/>
              </w:rPr>
            </w:pPr>
            <w:moveTo w:id="2097" w:author="政豪 劉" w:date="2021-09-26T23:53:00Z">
              <w:r w:rsidRPr="00C63ACF">
                <w:rPr>
                  <w:rFonts w:ascii="Times New Roman" w:eastAsia="標楷體" w:hAnsi="Times New Roman" w:hint="eastAsia"/>
                  <w:color w:val="000000" w:themeColor="text1"/>
                  <w:szCs w:val="28"/>
                </w:rPr>
                <w:t>使用者行為（</w:t>
              </w:r>
              <w:r w:rsidRPr="00C63ACF">
                <w:rPr>
                  <w:rFonts w:ascii="Times New Roman" w:eastAsia="標楷體" w:hAnsi="Times New Roman" w:cs="Times New Roman"/>
                  <w:szCs w:val="28"/>
                </w:rPr>
                <w:t>Process</w:t>
              </w:r>
              <w:r w:rsidRPr="00C63ACF">
                <w:rPr>
                  <w:rFonts w:ascii="Times New Roman" w:eastAsia="標楷體" w:hAnsi="Times New Roman" w:cs="Times New Roman" w:hint="eastAsia"/>
                  <w:szCs w:val="28"/>
                </w:rPr>
                <w:t>）</w:t>
              </w:r>
            </w:moveTo>
          </w:p>
          <w:p w14:paraId="18F7B03F" w14:textId="77777777" w:rsidR="00F453A3" w:rsidRPr="00C63ACF" w:rsidRDefault="00F453A3" w:rsidP="00F70364">
            <w:pPr>
              <w:snapToGrid w:val="0"/>
              <w:spacing w:line="360" w:lineRule="auto"/>
              <w:rPr>
                <w:moveTo w:id="2098" w:author="政豪 劉" w:date="2021-09-26T23:53:00Z"/>
                <w:rFonts w:ascii="Times New Roman" w:eastAsia="標楷體" w:hAnsi="Times New Roman"/>
                <w:color w:val="000000" w:themeColor="text1"/>
                <w:szCs w:val="28"/>
              </w:rPr>
            </w:pPr>
            <w:moveTo w:id="2099" w:author="政豪 劉" w:date="2021-09-26T23:53:00Z">
              <w:r w:rsidRPr="00C63ACF">
                <w:rPr>
                  <w:rFonts w:ascii="Times New Roman" w:eastAsia="標楷體" w:hAnsi="Times New Roman" w:hint="eastAsia"/>
                  <w:color w:val="000000" w:themeColor="text1"/>
                  <w:szCs w:val="28"/>
                </w:rPr>
                <w:t>（</w:t>
              </w:r>
              <w:r w:rsidRPr="00C63ACF">
                <w:rPr>
                  <w:rFonts w:ascii="Times New Roman" w:eastAsia="標楷體" w:hAnsi="Times New Roman" w:cs="Times New Roman"/>
                  <w:color w:val="000000" w:themeColor="text1"/>
                  <w:szCs w:val="28"/>
                </w:rPr>
                <w:t>User Behavior</w:t>
              </w:r>
              <w:r w:rsidRPr="00C63ACF">
                <w:rPr>
                  <w:rFonts w:ascii="Times New Roman" w:eastAsia="標楷體" w:hAnsi="Times New Roman" w:hint="eastAsia"/>
                  <w:color w:val="000000" w:themeColor="text1"/>
                  <w:szCs w:val="28"/>
                </w:rPr>
                <w:t>）</w:t>
              </w:r>
            </w:moveTo>
          </w:p>
        </w:tc>
        <w:tc>
          <w:tcPr>
            <w:tcW w:w="2907" w:type="dxa"/>
            <w:tcBorders>
              <w:bottom w:val="single" w:sz="4" w:space="0" w:color="7F7F7F" w:themeColor="text1" w:themeTint="80"/>
            </w:tcBorders>
          </w:tcPr>
          <w:p w14:paraId="713122F9" w14:textId="77777777" w:rsidR="00F453A3" w:rsidRPr="00C63ACF" w:rsidRDefault="00F453A3" w:rsidP="00F70364">
            <w:pPr>
              <w:snapToGrid w:val="0"/>
              <w:spacing w:line="360" w:lineRule="auto"/>
              <w:rPr>
                <w:moveTo w:id="2100" w:author="政豪 劉" w:date="2021-09-26T23:53:00Z"/>
                <w:rFonts w:ascii="Times New Roman" w:eastAsia="標楷體" w:hAnsi="Times New Roman"/>
                <w:color w:val="000000" w:themeColor="text1"/>
                <w:szCs w:val="28"/>
              </w:rPr>
            </w:pPr>
            <w:moveTo w:id="2101" w:author="政豪 劉" w:date="2021-09-26T23:53:00Z">
              <w:r w:rsidRPr="00C63ACF">
                <w:rPr>
                  <w:rFonts w:ascii="Times New Roman" w:eastAsia="標楷體" w:hAnsi="Times New Roman" w:hint="eastAsia"/>
                  <w:color w:val="000000" w:themeColor="text1"/>
                  <w:szCs w:val="28"/>
                </w:rPr>
                <w:t>幼兒產生對應的動作</w:t>
              </w:r>
            </w:moveTo>
          </w:p>
        </w:tc>
        <w:tc>
          <w:tcPr>
            <w:tcW w:w="2620" w:type="dxa"/>
            <w:tcBorders>
              <w:bottom w:val="single" w:sz="4" w:space="0" w:color="7F7F7F" w:themeColor="text1" w:themeTint="80"/>
            </w:tcBorders>
          </w:tcPr>
          <w:p w14:paraId="05178C3E" w14:textId="77777777" w:rsidR="00F453A3" w:rsidRPr="00C63ACF" w:rsidRDefault="00F453A3" w:rsidP="00F70364">
            <w:pPr>
              <w:snapToGrid w:val="0"/>
              <w:spacing w:line="360" w:lineRule="auto"/>
              <w:jc w:val="both"/>
              <w:rPr>
                <w:moveTo w:id="2102" w:author="政豪 劉" w:date="2021-09-26T23:53:00Z"/>
                <w:rFonts w:ascii="Times New Roman" w:eastAsia="標楷體" w:hAnsi="Times New Roman"/>
                <w:color w:val="000000" w:themeColor="text1"/>
                <w:szCs w:val="28"/>
              </w:rPr>
            </w:pPr>
            <w:moveTo w:id="2103" w:author="政豪 劉" w:date="2021-09-26T23:53:00Z">
              <w:r w:rsidRPr="00C63ACF">
                <w:rPr>
                  <w:rFonts w:ascii="Times New Roman" w:eastAsia="標楷體" w:hAnsi="Times New Roman" w:hint="eastAsia"/>
                  <w:color w:val="000000" w:themeColor="text1"/>
                  <w:szCs w:val="28"/>
                </w:rPr>
                <w:t>透過引導，做出回答題目的相對應動作。</w:t>
              </w:r>
            </w:moveTo>
          </w:p>
        </w:tc>
      </w:tr>
      <w:tr w:rsidR="00F453A3" w:rsidRPr="000B5889" w14:paraId="511686F2" w14:textId="77777777" w:rsidTr="00F70364">
        <w:tc>
          <w:tcPr>
            <w:tcW w:w="2763" w:type="dxa"/>
            <w:tcBorders>
              <w:bottom w:val="single" w:sz="12" w:space="0" w:color="000000" w:themeColor="text1"/>
            </w:tcBorders>
          </w:tcPr>
          <w:p w14:paraId="0BD640D5" w14:textId="77777777" w:rsidR="00F453A3" w:rsidRPr="00C63ACF" w:rsidRDefault="00F453A3" w:rsidP="00F70364">
            <w:pPr>
              <w:snapToGrid w:val="0"/>
              <w:spacing w:line="360" w:lineRule="auto"/>
              <w:rPr>
                <w:moveTo w:id="2104" w:author="政豪 劉" w:date="2021-09-26T23:53:00Z"/>
                <w:rFonts w:ascii="Times New Roman" w:eastAsia="標楷體" w:hAnsi="Times New Roman"/>
                <w:bCs/>
                <w:color w:val="000000" w:themeColor="text1"/>
                <w:szCs w:val="28"/>
              </w:rPr>
            </w:pPr>
            <w:moveTo w:id="2105" w:author="政豪 劉" w:date="2021-09-26T23:53:00Z">
              <w:r w:rsidRPr="00C63ACF">
                <w:rPr>
                  <w:rFonts w:ascii="Times New Roman" w:eastAsia="標楷體" w:hAnsi="Times New Roman" w:hint="eastAsia"/>
                  <w:color w:val="000000" w:themeColor="text1"/>
                  <w:szCs w:val="28"/>
                </w:rPr>
                <w:lastRenderedPageBreak/>
                <w:t>系統回饋（</w:t>
              </w:r>
              <w:r w:rsidRPr="00C63ACF">
                <w:rPr>
                  <w:rFonts w:ascii="Times New Roman" w:eastAsia="標楷體" w:hAnsi="Times New Roman" w:cs="Times New Roman"/>
                  <w:szCs w:val="28"/>
                </w:rPr>
                <w:t>Process</w:t>
              </w:r>
              <w:r w:rsidRPr="00C63ACF">
                <w:rPr>
                  <w:rFonts w:ascii="Times New Roman" w:eastAsia="標楷體" w:hAnsi="Times New Roman" w:cs="Times New Roman" w:hint="eastAsia"/>
                  <w:szCs w:val="28"/>
                </w:rPr>
                <w:t>）</w:t>
              </w:r>
            </w:moveTo>
          </w:p>
          <w:p w14:paraId="3581D078" w14:textId="77777777" w:rsidR="00F453A3" w:rsidRPr="00C63ACF" w:rsidRDefault="00F453A3" w:rsidP="00F70364">
            <w:pPr>
              <w:snapToGrid w:val="0"/>
              <w:spacing w:line="360" w:lineRule="auto"/>
              <w:rPr>
                <w:moveTo w:id="2106" w:author="政豪 劉" w:date="2021-09-26T23:53:00Z"/>
                <w:rFonts w:ascii="Times New Roman" w:eastAsia="標楷體" w:hAnsi="Times New Roman"/>
                <w:bCs/>
                <w:color w:val="000000" w:themeColor="text1"/>
                <w:szCs w:val="28"/>
              </w:rPr>
            </w:pPr>
            <w:moveTo w:id="2107" w:author="政豪 劉" w:date="2021-09-26T23:53:00Z">
              <w:r w:rsidRPr="00C63ACF">
                <w:rPr>
                  <w:rFonts w:ascii="Times New Roman" w:eastAsia="標楷體" w:hAnsi="Times New Roman" w:hint="eastAsia"/>
                  <w:color w:val="000000" w:themeColor="text1"/>
                  <w:szCs w:val="28"/>
                </w:rPr>
                <w:t>（</w:t>
              </w:r>
              <w:r w:rsidRPr="00C63ACF">
                <w:rPr>
                  <w:rFonts w:ascii="Times New Roman" w:eastAsia="標楷體" w:hAnsi="Times New Roman" w:cs="Times New Roman"/>
                  <w:color w:val="000000" w:themeColor="text1"/>
                  <w:szCs w:val="28"/>
                </w:rPr>
                <w:t>System Feedback</w:t>
              </w:r>
              <w:r w:rsidRPr="00C63ACF">
                <w:rPr>
                  <w:rFonts w:ascii="Times New Roman" w:eastAsia="標楷體" w:hAnsi="Times New Roman" w:hint="eastAsia"/>
                  <w:color w:val="000000" w:themeColor="text1"/>
                  <w:szCs w:val="28"/>
                </w:rPr>
                <w:t>）</w:t>
              </w:r>
            </w:moveTo>
          </w:p>
        </w:tc>
        <w:tc>
          <w:tcPr>
            <w:tcW w:w="2907" w:type="dxa"/>
            <w:tcBorders>
              <w:bottom w:val="single" w:sz="12" w:space="0" w:color="000000" w:themeColor="text1"/>
            </w:tcBorders>
          </w:tcPr>
          <w:p w14:paraId="5027620F" w14:textId="77777777" w:rsidR="00F453A3" w:rsidRPr="00C63ACF" w:rsidRDefault="00F453A3" w:rsidP="00F70364">
            <w:pPr>
              <w:snapToGrid w:val="0"/>
              <w:spacing w:line="360" w:lineRule="auto"/>
              <w:rPr>
                <w:moveTo w:id="2108" w:author="政豪 劉" w:date="2021-09-26T23:53:00Z"/>
                <w:rFonts w:ascii="Times New Roman" w:eastAsia="標楷體" w:hAnsi="Times New Roman"/>
                <w:color w:val="000000" w:themeColor="text1"/>
                <w:szCs w:val="28"/>
              </w:rPr>
            </w:pPr>
            <w:moveTo w:id="2109" w:author="政豪 劉" w:date="2021-09-26T23:53:00Z">
              <w:r w:rsidRPr="00C63ACF">
                <w:rPr>
                  <w:rFonts w:ascii="Times New Roman" w:eastAsia="標楷體" w:hAnsi="Times New Roman" w:hint="eastAsia"/>
                  <w:color w:val="000000" w:themeColor="text1"/>
                  <w:szCs w:val="28"/>
                </w:rPr>
                <w:t>系統判斷結果</w:t>
              </w:r>
            </w:moveTo>
          </w:p>
        </w:tc>
        <w:tc>
          <w:tcPr>
            <w:tcW w:w="2620" w:type="dxa"/>
            <w:tcBorders>
              <w:bottom w:val="single" w:sz="12" w:space="0" w:color="000000" w:themeColor="text1"/>
            </w:tcBorders>
          </w:tcPr>
          <w:p w14:paraId="11E9CAD2" w14:textId="77777777" w:rsidR="00F453A3" w:rsidRPr="00C63ACF" w:rsidRDefault="00F453A3" w:rsidP="00F70364">
            <w:pPr>
              <w:snapToGrid w:val="0"/>
              <w:spacing w:line="360" w:lineRule="auto"/>
              <w:jc w:val="both"/>
              <w:rPr>
                <w:moveTo w:id="2110" w:author="政豪 劉" w:date="2021-09-26T23:53:00Z"/>
                <w:rFonts w:ascii="Times New Roman" w:eastAsia="標楷體" w:hAnsi="Times New Roman"/>
                <w:color w:val="000000" w:themeColor="text1"/>
                <w:szCs w:val="28"/>
              </w:rPr>
            </w:pPr>
            <w:moveTo w:id="2111" w:author="政豪 劉" w:date="2021-09-26T23:53:00Z">
              <w:r w:rsidRPr="00C63ACF">
                <w:rPr>
                  <w:rFonts w:ascii="Times New Roman" w:eastAsia="標楷體" w:hAnsi="Times New Roman" w:hint="eastAsia"/>
                  <w:color w:val="000000" w:themeColor="text1"/>
                  <w:szCs w:val="28"/>
                </w:rPr>
                <w:t>經系統判斷，若正確回答則給予正確回饋，若錯誤則給予錯誤回饋。</w:t>
              </w:r>
            </w:moveTo>
          </w:p>
        </w:tc>
      </w:tr>
      <w:tr w:rsidR="00F453A3" w:rsidRPr="000B5889" w14:paraId="62375AF8" w14:textId="77777777" w:rsidTr="00F70364">
        <w:tc>
          <w:tcPr>
            <w:tcW w:w="2763" w:type="dxa"/>
            <w:tcBorders>
              <w:top w:val="single" w:sz="12" w:space="0" w:color="000000" w:themeColor="text1"/>
              <w:bottom w:val="single" w:sz="12" w:space="0" w:color="auto"/>
            </w:tcBorders>
          </w:tcPr>
          <w:p w14:paraId="6843D5A4" w14:textId="77777777" w:rsidR="00F453A3" w:rsidRPr="00C63ACF" w:rsidRDefault="00F453A3" w:rsidP="00F70364">
            <w:pPr>
              <w:snapToGrid w:val="0"/>
              <w:spacing w:line="360" w:lineRule="auto"/>
              <w:rPr>
                <w:moveTo w:id="2112" w:author="政豪 劉" w:date="2021-09-26T23:53:00Z"/>
                <w:rFonts w:ascii="Times New Roman" w:eastAsia="標楷體" w:hAnsi="Times New Roman"/>
                <w:bCs/>
                <w:color w:val="000000" w:themeColor="text1"/>
                <w:szCs w:val="28"/>
              </w:rPr>
            </w:pPr>
            <w:moveTo w:id="2113" w:author="政豪 劉" w:date="2021-09-26T23:53:00Z">
              <w:r w:rsidRPr="00C63ACF">
                <w:rPr>
                  <w:rFonts w:ascii="Times New Roman" w:eastAsia="標楷體" w:hAnsi="Times New Roman" w:hint="eastAsia"/>
                  <w:color w:val="000000" w:themeColor="text1"/>
                  <w:szCs w:val="28"/>
                </w:rPr>
                <w:t>學習結果（</w:t>
              </w:r>
              <w:r w:rsidRPr="00C63ACF">
                <w:rPr>
                  <w:rFonts w:ascii="Times New Roman" w:eastAsia="標楷體" w:hAnsi="Times New Roman" w:cs="Times New Roman"/>
                  <w:color w:val="000000" w:themeColor="text1"/>
                  <w:szCs w:val="28"/>
                </w:rPr>
                <w:t>Outcome</w:t>
              </w:r>
              <w:r w:rsidRPr="00C63ACF">
                <w:rPr>
                  <w:rFonts w:ascii="Times New Roman" w:eastAsia="標楷體" w:hAnsi="Times New Roman" w:cs="Times New Roman" w:hint="eastAsia"/>
                  <w:szCs w:val="28"/>
                </w:rPr>
                <w:t>）</w:t>
              </w:r>
            </w:moveTo>
          </w:p>
          <w:p w14:paraId="0D67EBB8" w14:textId="77777777" w:rsidR="00F453A3" w:rsidRPr="00C63ACF" w:rsidRDefault="00F453A3" w:rsidP="00F70364">
            <w:pPr>
              <w:snapToGrid w:val="0"/>
              <w:spacing w:line="360" w:lineRule="auto"/>
              <w:rPr>
                <w:moveTo w:id="2114" w:author="政豪 劉" w:date="2021-09-26T23:53:00Z"/>
                <w:rFonts w:ascii="Times New Roman" w:eastAsia="標楷體" w:hAnsi="Times New Roman"/>
                <w:color w:val="000000" w:themeColor="text1"/>
                <w:szCs w:val="28"/>
              </w:rPr>
            </w:pPr>
            <w:moveTo w:id="2115" w:author="政豪 劉" w:date="2021-09-26T23:53:00Z">
              <w:r w:rsidRPr="00C63ACF">
                <w:rPr>
                  <w:rFonts w:ascii="Times New Roman" w:eastAsia="標楷體" w:hAnsi="Times New Roman" w:hint="eastAsia"/>
                  <w:color w:val="000000" w:themeColor="text1"/>
                  <w:szCs w:val="28"/>
                </w:rPr>
                <w:t>（</w:t>
              </w:r>
              <w:r w:rsidRPr="00C63ACF">
                <w:rPr>
                  <w:rFonts w:ascii="Times New Roman" w:eastAsia="標楷體" w:hAnsi="Times New Roman" w:cs="Times New Roman"/>
                  <w:color w:val="000000" w:themeColor="text1"/>
                  <w:szCs w:val="28"/>
                </w:rPr>
                <w:t>Learning Outcomes</w:t>
              </w:r>
              <w:r w:rsidRPr="00C63ACF">
                <w:rPr>
                  <w:rFonts w:ascii="Times New Roman" w:eastAsia="標楷體" w:hAnsi="Times New Roman" w:hint="eastAsia"/>
                  <w:color w:val="000000" w:themeColor="text1"/>
                  <w:szCs w:val="28"/>
                </w:rPr>
                <w:t>）</w:t>
              </w:r>
            </w:moveTo>
          </w:p>
        </w:tc>
        <w:tc>
          <w:tcPr>
            <w:tcW w:w="2907" w:type="dxa"/>
            <w:tcBorders>
              <w:top w:val="single" w:sz="12" w:space="0" w:color="000000" w:themeColor="text1"/>
              <w:bottom w:val="single" w:sz="12" w:space="0" w:color="auto"/>
            </w:tcBorders>
          </w:tcPr>
          <w:p w14:paraId="66CA9DF9" w14:textId="77777777" w:rsidR="00F453A3" w:rsidRPr="00C63ACF" w:rsidRDefault="00F453A3" w:rsidP="00F70364">
            <w:pPr>
              <w:snapToGrid w:val="0"/>
              <w:spacing w:line="360" w:lineRule="auto"/>
              <w:rPr>
                <w:moveTo w:id="2116" w:author="政豪 劉" w:date="2021-09-26T23:53:00Z"/>
                <w:rFonts w:ascii="Times New Roman" w:eastAsia="標楷體" w:hAnsi="Times New Roman"/>
                <w:color w:val="000000" w:themeColor="text1"/>
                <w:szCs w:val="28"/>
              </w:rPr>
            </w:pPr>
            <w:moveTo w:id="2117" w:author="政豪 劉" w:date="2021-09-26T23:53:00Z">
              <w:r w:rsidRPr="00C63ACF">
                <w:rPr>
                  <w:rFonts w:ascii="Times New Roman" w:eastAsia="標楷體" w:hAnsi="Times New Roman" w:hint="eastAsia"/>
                  <w:color w:val="000000" w:themeColor="text1"/>
                  <w:szCs w:val="28"/>
                </w:rPr>
                <w:t>幼兒達到學習成效、動作技能及執行功能</w:t>
              </w:r>
            </w:moveTo>
          </w:p>
        </w:tc>
        <w:tc>
          <w:tcPr>
            <w:tcW w:w="2620" w:type="dxa"/>
            <w:tcBorders>
              <w:top w:val="single" w:sz="12" w:space="0" w:color="000000" w:themeColor="text1"/>
              <w:bottom w:val="single" w:sz="12" w:space="0" w:color="auto"/>
            </w:tcBorders>
          </w:tcPr>
          <w:p w14:paraId="061B5924" w14:textId="77777777" w:rsidR="00F453A3" w:rsidRPr="00C63ACF" w:rsidRDefault="00F453A3" w:rsidP="00F70364">
            <w:pPr>
              <w:snapToGrid w:val="0"/>
              <w:spacing w:line="360" w:lineRule="auto"/>
              <w:jc w:val="both"/>
              <w:rPr>
                <w:moveTo w:id="2118" w:author="政豪 劉" w:date="2021-09-26T23:53:00Z"/>
                <w:rFonts w:ascii="Times New Roman" w:eastAsia="標楷體" w:hAnsi="Times New Roman"/>
                <w:color w:val="000000" w:themeColor="text1"/>
                <w:szCs w:val="28"/>
              </w:rPr>
            </w:pPr>
            <w:moveTo w:id="2119" w:author="政豪 劉" w:date="2021-09-26T23:53:00Z">
              <w:r w:rsidRPr="00C63ACF">
                <w:rPr>
                  <w:rFonts w:ascii="Times New Roman" w:eastAsia="標楷體" w:hAnsi="Times New Roman" w:hint="eastAsia"/>
                  <w:color w:val="000000" w:themeColor="text1"/>
                  <w:szCs w:val="28"/>
                </w:rPr>
                <w:t>經由前面遊戲循環，讓幼兒經由遊戲學習，達到學習成效，動作技能，執行功能的提升。</w:t>
              </w:r>
            </w:moveTo>
          </w:p>
        </w:tc>
      </w:tr>
      <w:moveToRangeEnd w:id="2040"/>
    </w:tbl>
    <w:p w14:paraId="4F4AE5DF" w14:textId="77777777" w:rsidR="00F453A3" w:rsidRPr="00F453A3" w:rsidRDefault="00F453A3">
      <w:pPr>
        <w:rPr>
          <w:rPrChange w:id="2120" w:author="政豪 劉" w:date="2021-09-26T23:53:00Z">
            <w:rPr>
              <w:rFonts w:ascii="標楷體" w:eastAsia="標楷體" w:hAnsi="標楷體"/>
              <w:color w:val="000000" w:themeColor="text1"/>
              <w:sz w:val="28"/>
              <w:szCs w:val="28"/>
            </w:rPr>
          </w:rPrChange>
        </w:rPr>
        <w:pPrChange w:id="2121" w:author="政豪 劉" w:date="2021-09-26T23:53:00Z">
          <w:pPr>
            <w:pStyle w:val="a9"/>
            <w:spacing w:line="360" w:lineRule="auto"/>
            <w:jc w:val="center"/>
          </w:pPr>
        </w:pPrChange>
      </w:pPr>
    </w:p>
    <w:p w14:paraId="40F814D7" w14:textId="77777777" w:rsidR="00F453A3" w:rsidRDefault="00F453A3">
      <w:pPr>
        <w:rPr>
          <w:ins w:id="2122" w:author="政豪 劉" w:date="2021-09-26T23:54:00Z"/>
          <w:rFonts w:ascii="標楷體" w:eastAsia="標楷體" w:hAnsi="標楷體" w:cstheme="majorBidi"/>
          <w:bCs/>
          <w:color w:val="000000" w:themeColor="text1"/>
          <w:sz w:val="28"/>
          <w:szCs w:val="28"/>
        </w:rPr>
      </w:pPr>
      <w:bookmarkStart w:id="2123" w:name="_Toc523837211"/>
      <w:bookmarkStart w:id="2124" w:name="_Toc523837451"/>
      <w:bookmarkStart w:id="2125" w:name="_Toc523837885"/>
      <w:bookmarkStart w:id="2126" w:name="_Toc523852849"/>
      <w:bookmarkStart w:id="2127" w:name="_Toc523852931"/>
      <w:bookmarkStart w:id="2128" w:name="_Toc523908437"/>
      <w:bookmarkStart w:id="2129" w:name="_Toc523908562"/>
      <w:bookmarkStart w:id="2130" w:name="_Toc31725331"/>
      <w:ins w:id="2131" w:author="政豪 劉" w:date="2021-09-26T23:54:00Z">
        <w:r>
          <w:rPr>
            <w:rFonts w:ascii="標楷體" w:eastAsia="標楷體" w:hAnsi="標楷體"/>
            <w:b/>
            <w:color w:val="000000" w:themeColor="text1"/>
            <w:sz w:val="28"/>
            <w:szCs w:val="28"/>
          </w:rPr>
          <w:br w:type="page"/>
        </w:r>
      </w:ins>
    </w:p>
    <w:p w14:paraId="63FF76DB" w14:textId="36F71BF3" w:rsidR="00E703C5" w:rsidRPr="00A47D85" w:rsidRDefault="00E703C5" w:rsidP="00462874">
      <w:pPr>
        <w:pStyle w:val="2"/>
        <w:adjustRightInd w:val="0"/>
        <w:snapToGrid w:val="0"/>
        <w:spacing w:line="360" w:lineRule="auto"/>
        <w:jc w:val="center"/>
        <w:rPr>
          <w:rFonts w:ascii="標楷體" w:eastAsia="標楷體" w:hAnsi="標楷體"/>
          <w:b w:val="0"/>
          <w:color w:val="000000" w:themeColor="text1"/>
          <w:sz w:val="28"/>
          <w:szCs w:val="28"/>
        </w:rPr>
      </w:pPr>
      <w:r w:rsidRPr="00A47D85">
        <w:rPr>
          <w:rFonts w:ascii="標楷體" w:eastAsia="標楷體" w:hAnsi="標楷體" w:hint="eastAsia"/>
          <w:b w:val="0"/>
          <w:color w:val="000000" w:themeColor="text1"/>
          <w:sz w:val="28"/>
          <w:szCs w:val="28"/>
        </w:rPr>
        <w:lastRenderedPageBreak/>
        <w:t>第六節 研究工具</w:t>
      </w:r>
      <w:bookmarkEnd w:id="2123"/>
      <w:bookmarkEnd w:id="2124"/>
      <w:bookmarkEnd w:id="2125"/>
      <w:bookmarkEnd w:id="2126"/>
      <w:bookmarkEnd w:id="2127"/>
      <w:bookmarkEnd w:id="2128"/>
      <w:bookmarkEnd w:id="2129"/>
      <w:bookmarkEnd w:id="2130"/>
    </w:p>
    <w:p w14:paraId="5A7F8F17" w14:textId="0E7982DD" w:rsidR="00E703C5" w:rsidRPr="00A47D85" w:rsidRDefault="00E703C5" w:rsidP="00462874">
      <w:pPr>
        <w:adjustRightInd w:val="0"/>
        <w:snapToGrid w:val="0"/>
        <w:spacing w:line="360" w:lineRule="auto"/>
        <w:ind w:firstLineChars="200" w:firstLine="560"/>
        <w:jc w:val="both"/>
        <w:rPr>
          <w:rFonts w:ascii="Times New Roman" w:eastAsia="標楷體" w:hAnsi="Times New Roman"/>
          <w:sz w:val="28"/>
          <w:szCs w:val="28"/>
        </w:rPr>
      </w:pPr>
      <w:r w:rsidRPr="00A47D85">
        <w:rPr>
          <w:rFonts w:ascii="Times New Roman" w:eastAsia="標楷體" w:hAnsi="Times New Roman"/>
          <w:sz w:val="28"/>
          <w:szCs w:val="28"/>
        </w:rPr>
        <w:t>本研究所使用的</w:t>
      </w:r>
      <w:r w:rsidRPr="00A47D85">
        <w:rPr>
          <w:rFonts w:ascii="Times New Roman" w:eastAsia="標楷體" w:hAnsi="Times New Roman" w:hint="eastAsia"/>
          <w:sz w:val="28"/>
          <w:szCs w:val="28"/>
        </w:rPr>
        <w:t>研究</w:t>
      </w:r>
      <w:r w:rsidRPr="00A47D85">
        <w:rPr>
          <w:rFonts w:ascii="Times New Roman" w:eastAsia="標楷體" w:hAnsi="Times New Roman"/>
          <w:sz w:val="28"/>
          <w:szCs w:val="28"/>
        </w:rPr>
        <w:t>工具包含執行功能量表、</w:t>
      </w:r>
      <w:r w:rsidR="00780BE4">
        <w:rPr>
          <w:rFonts w:ascii="Times New Roman" w:eastAsia="標楷體" w:hAnsi="Times New Roman" w:hint="eastAsia"/>
          <w:sz w:val="28"/>
          <w:szCs w:val="28"/>
        </w:rPr>
        <w:t>美感</w:t>
      </w:r>
      <w:r w:rsidRPr="00A47D85">
        <w:rPr>
          <w:rFonts w:ascii="Times New Roman" w:eastAsia="標楷體" w:hAnsi="Times New Roman"/>
          <w:sz w:val="28"/>
          <w:szCs w:val="28"/>
        </w:rPr>
        <w:t>學習成效測驗卷、動作技能測驗。本節</w:t>
      </w:r>
      <w:r w:rsidRPr="00A47D85">
        <w:rPr>
          <w:rFonts w:ascii="Times New Roman" w:eastAsia="標楷體" w:hAnsi="Times New Roman" w:hint="eastAsia"/>
          <w:sz w:val="28"/>
          <w:szCs w:val="28"/>
        </w:rPr>
        <w:t>針對</w:t>
      </w:r>
      <w:r w:rsidRPr="00A47D85">
        <w:rPr>
          <w:rFonts w:ascii="Times New Roman" w:eastAsia="標楷體" w:hAnsi="Times New Roman"/>
          <w:sz w:val="28"/>
          <w:szCs w:val="28"/>
        </w:rPr>
        <w:t>此三項工具進行詳細說明。</w:t>
      </w:r>
    </w:p>
    <w:p w14:paraId="6AA155E5" w14:textId="77777777"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一、動作技能測驗</w:t>
      </w:r>
    </w:p>
    <w:p w14:paraId="4A692BA6" w14:textId="77777777" w:rsidR="00E703C5" w:rsidRPr="00A47D85" w:rsidRDefault="00E703C5" w:rsidP="00462874">
      <w:pPr>
        <w:adjustRightInd w:val="0"/>
        <w:snapToGrid w:val="0"/>
        <w:spacing w:line="360" w:lineRule="auto"/>
        <w:ind w:firstLineChars="200" w:firstLine="560"/>
        <w:jc w:val="both"/>
        <w:rPr>
          <w:rFonts w:ascii="Times New Roman" w:eastAsia="標楷體" w:hAnsi="Times New Roman"/>
          <w:sz w:val="28"/>
          <w:szCs w:val="28"/>
        </w:rPr>
      </w:pPr>
      <w:r w:rsidRPr="00A47D85">
        <w:rPr>
          <w:rFonts w:ascii="Times New Roman" w:eastAsia="標楷體" w:hAnsi="Times New Roman" w:cs="標楷體"/>
          <w:sz w:val="28"/>
          <w:szCs w:val="28"/>
        </w:rPr>
        <w:t>本研究</w:t>
      </w:r>
      <w:r w:rsidRPr="00A47D85">
        <w:rPr>
          <w:rFonts w:ascii="Times New Roman" w:eastAsia="標楷體" w:hAnsi="Times New Roman" w:cs="標楷體" w:hint="eastAsia"/>
          <w:sz w:val="28"/>
          <w:szCs w:val="28"/>
        </w:rPr>
        <w:t>之</w:t>
      </w:r>
      <w:r w:rsidRPr="00A47D85">
        <w:rPr>
          <w:rFonts w:ascii="Times New Roman" w:eastAsia="標楷體" w:hAnsi="Times New Roman" w:cs="標楷體"/>
          <w:sz w:val="28"/>
          <w:szCs w:val="28"/>
        </w:rPr>
        <w:t>動作技能</w:t>
      </w:r>
      <w:r w:rsidRPr="00A47D85">
        <w:rPr>
          <w:rFonts w:ascii="Times New Roman" w:eastAsia="標楷體" w:hAnsi="Times New Roman" w:cs="標楷體" w:hint="eastAsia"/>
          <w:sz w:val="28"/>
          <w:szCs w:val="28"/>
        </w:rPr>
        <w:t>測驗包括</w:t>
      </w:r>
      <w:r w:rsidRPr="00A47D85">
        <w:rPr>
          <w:rFonts w:ascii="Times New Roman" w:eastAsia="標楷體" w:hAnsi="Times New Roman" w:cs="標楷體"/>
          <w:sz w:val="28"/>
          <w:szCs w:val="28"/>
        </w:rPr>
        <w:t>穩定性、操作性、移動性，採用學前兒童粗大動作品質量表</w:t>
      </w:r>
      <w:r w:rsidRPr="00A47D85">
        <w:rPr>
          <w:rFonts w:ascii="Times New Roman" w:eastAsia="標楷體" w:hAnsi="Times New Roman"/>
          <w:sz w:val="28"/>
          <w:szCs w:val="28"/>
        </w:rPr>
        <w:t>（</w:t>
      </w:r>
      <w:r w:rsidRPr="00A47D85">
        <w:rPr>
          <w:rFonts w:ascii="Times New Roman" w:eastAsia="標楷體" w:hAnsi="Times New Roman" w:cs="Times New Roman"/>
          <w:sz w:val="28"/>
          <w:szCs w:val="28"/>
        </w:rPr>
        <w:t>Preschooler Gross Motor Quality Scale, PGMQS</w:t>
      </w:r>
      <w:r w:rsidRPr="00A47D85">
        <w:rPr>
          <w:rFonts w:ascii="Times New Roman" w:eastAsia="標楷體" w:hAnsi="Times New Roman"/>
          <w:sz w:val="28"/>
          <w:szCs w:val="28"/>
        </w:rPr>
        <w:t>），</w:t>
      </w:r>
      <w:r w:rsidRPr="00A47D85">
        <w:rPr>
          <w:rFonts w:ascii="Times New Roman" w:eastAsia="標楷體" w:hAnsi="Times New Roman" w:hint="eastAsia"/>
          <w:sz w:val="28"/>
          <w:szCs w:val="28"/>
        </w:rPr>
        <w:t>適合對象為三歲至六歲。</w:t>
      </w:r>
      <w:r w:rsidRPr="00A47D85">
        <w:rPr>
          <w:rFonts w:ascii="Times New Roman" w:eastAsia="標楷體" w:hAnsi="Times New Roman"/>
          <w:sz w:val="28"/>
          <w:szCs w:val="28"/>
        </w:rPr>
        <w:t>由孫世恆、朱怡菁、林千惠、吳昇光（</w:t>
      </w:r>
      <w:r w:rsidRPr="00A47D85">
        <w:rPr>
          <w:rFonts w:ascii="Times New Roman" w:eastAsia="標楷體" w:hAnsi="Times New Roman" w:cs="Times New Roman"/>
          <w:sz w:val="28"/>
          <w:szCs w:val="28"/>
        </w:rPr>
        <w:t>2013</w:t>
      </w:r>
      <w:r w:rsidRPr="00A47D85">
        <w:rPr>
          <w:rFonts w:ascii="Times New Roman" w:eastAsia="標楷體" w:hAnsi="Times New Roman"/>
          <w:sz w:val="28"/>
          <w:szCs w:val="28"/>
        </w:rPr>
        <w:t>）修訂編製而成的，本量表</w:t>
      </w:r>
      <w:r w:rsidRPr="00A47D85">
        <w:rPr>
          <w:rFonts w:ascii="Times New Roman" w:eastAsia="標楷體" w:hAnsi="Times New Roman" w:cs="Times New Roman"/>
          <w:sz w:val="28"/>
          <w:szCs w:val="28"/>
        </w:rPr>
        <w:t xml:space="preserve">Cronbach’s α </w:t>
      </w:r>
      <w:r w:rsidRPr="00A47D85">
        <w:rPr>
          <w:rFonts w:ascii="Times New Roman" w:eastAsia="標楷體" w:hAnsi="Times New Roman" w:cs="Times New Roman"/>
          <w:sz w:val="28"/>
          <w:szCs w:val="28"/>
        </w:rPr>
        <w:t>值</w:t>
      </w:r>
      <w:r w:rsidRPr="00A47D85">
        <w:rPr>
          <w:rFonts w:ascii="Times New Roman" w:eastAsia="標楷體" w:hAnsi="Times New Roman" w:cs="Times New Roman"/>
          <w:sz w:val="28"/>
          <w:szCs w:val="28"/>
          <w:lang w:val="el-GR"/>
        </w:rPr>
        <w:t>為</w:t>
      </w:r>
      <w:r w:rsidRPr="00A47D85">
        <w:rPr>
          <w:rFonts w:ascii="Times New Roman" w:eastAsia="標楷體" w:hAnsi="Times New Roman" w:cs="Times New Roman"/>
          <w:sz w:val="28"/>
          <w:szCs w:val="28"/>
        </w:rPr>
        <w:t>.88</w:t>
      </w:r>
      <w:r w:rsidRPr="00A47D85">
        <w:rPr>
          <w:rFonts w:ascii="Times New Roman" w:eastAsia="標楷體" w:hAnsi="Times New Roman" w:cs="Times New Roman"/>
          <w:sz w:val="28"/>
          <w:szCs w:val="28"/>
        </w:rPr>
        <w:t>，且具有好的效度；</w:t>
      </w:r>
    </w:p>
    <w:p w14:paraId="3FBC6A01" w14:textId="77777777" w:rsidR="00E703C5" w:rsidRPr="00A47D85" w:rsidRDefault="00E703C5" w:rsidP="00462874">
      <w:pPr>
        <w:adjustRightInd w:val="0"/>
        <w:snapToGrid w:val="0"/>
        <w:spacing w:line="360" w:lineRule="auto"/>
        <w:ind w:firstLineChars="200" w:firstLine="560"/>
        <w:jc w:val="both"/>
        <w:rPr>
          <w:rFonts w:ascii="Times New Roman" w:eastAsia="標楷體" w:hAnsi="Times New Roman"/>
          <w:sz w:val="28"/>
          <w:szCs w:val="28"/>
        </w:rPr>
      </w:pPr>
      <w:r w:rsidRPr="00A47D85">
        <w:rPr>
          <w:rFonts w:ascii="Times New Roman" w:eastAsia="標楷體" w:hAnsi="Times New Roman"/>
          <w:sz w:val="28"/>
          <w:szCs w:val="28"/>
        </w:rPr>
        <w:t>動作技能測驗包含分三個分測驗共</w:t>
      </w:r>
      <w:r w:rsidRPr="00A47D85">
        <w:rPr>
          <w:rFonts w:ascii="Times New Roman" w:eastAsia="標楷體" w:hAnsi="Times New Roman" w:cs="Times New Roman"/>
          <w:sz w:val="28"/>
          <w:szCs w:val="28"/>
        </w:rPr>
        <w:t>17</w:t>
      </w:r>
      <w:r w:rsidRPr="00A47D85">
        <w:rPr>
          <w:rFonts w:ascii="Times New Roman" w:eastAsia="標楷體" w:hAnsi="Times New Roman" w:cs="Times New Roman"/>
          <w:sz w:val="28"/>
          <w:szCs w:val="28"/>
        </w:rPr>
        <w:t>個測驗</w:t>
      </w:r>
      <w:r w:rsidRPr="00A47D85">
        <w:rPr>
          <w:rFonts w:ascii="Times New Roman" w:eastAsia="標楷體" w:hAnsi="Times New Roman"/>
          <w:sz w:val="28"/>
          <w:szCs w:val="28"/>
        </w:rPr>
        <w:t>項目，每個項目有</w:t>
      </w:r>
      <w:r w:rsidRPr="00A47D85">
        <w:rPr>
          <w:rFonts w:ascii="Times New Roman" w:eastAsia="標楷體" w:hAnsi="Times New Roman" w:cs="Times New Roman"/>
          <w:sz w:val="28"/>
          <w:szCs w:val="28"/>
        </w:rPr>
        <w:t>4~6</w:t>
      </w:r>
      <w:r w:rsidRPr="00A47D85">
        <w:rPr>
          <w:rFonts w:ascii="Times New Roman" w:eastAsia="標楷體" w:hAnsi="Times New Roman"/>
          <w:sz w:val="28"/>
          <w:szCs w:val="28"/>
        </w:rPr>
        <w:t>個評分標準，每個評分標準有完成即為得</w:t>
      </w:r>
      <w:r w:rsidRPr="00A47D85">
        <w:rPr>
          <w:rFonts w:ascii="Times New Roman" w:eastAsia="標楷體" w:hAnsi="Times New Roman" w:cs="Times New Roman"/>
          <w:sz w:val="28"/>
          <w:szCs w:val="28"/>
        </w:rPr>
        <w:t>1</w:t>
      </w:r>
      <w:r w:rsidRPr="00A47D85">
        <w:rPr>
          <w:rFonts w:ascii="Times New Roman" w:eastAsia="標楷體" w:hAnsi="Times New Roman"/>
          <w:sz w:val="28"/>
          <w:szCs w:val="28"/>
        </w:rPr>
        <w:t>分；平衡能力（穩定性）總共</w:t>
      </w:r>
      <w:r w:rsidRPr="00A47D85">
        <w:rPr>
          <w:rFonts w:ascii="Times New Roman" w:eastAsia="標楷體" w:hAnsi="Times New Roman" w:cs="Times New Roman"/>
          <w:sz w:val="28"/>
          <w:szCs w:val="28"/>
        </w:rPr>
        <w:t>18</w:t>
      </w:r>
      <w:r w:rsidRPr="00A47D85">
        <w:rPr>
          <w:rFonts w:ascii="Times New Roman" w:eastAsia="標楷體" w:hAnsi="Times New Roman"/>
          <w:sz w:val="28"/>
          <w:szCs w:val="28"/>
        </w:rPr>
        <w:t>分、</w:t>
      </w:r>
      <w:r w:rsidRPr="00A47D85">
        <w:rPr>
          <w:rFonts w:ascii="Times New Roman" w:eastAsia="標楷體" w:hAnsi="Times New Roman" w:cs="ñœ°Oˇ"/>
          <w:color w:val="000000" w:themeColor="text1"/>
          <w:sz w:val="28"/>
          <w:szCs w:val="28"/>
        </w:rPr>
        <w:t>物品傳接能力（操作性）</w:t>
      </w:r>
      <w:r w:rsidRPr="00A47D85">
        <w:rPr>
          <w:rFonts w:ascii="Times New Roman" w:eastAsia="標楷體" w:hAnsi="Times New Roman"/>
          <w:sz w:val="28"/>
          <w:szCs w:val="28"/>
        </w:rPr>
        <w:t>總共</w:t>
      </w:r>
      <w:r w:rsidRPr="00A47D85">
        <w:rPr>
          <w:rFonts w:ascii="Times New Roman" w:eastAsia="標楷體" w:hAnsi="Times New Roman" w:cs="Times New Roman"/>
          <w:sz w:val="28"/>
          <w:szCs w:val="28"/>
        </w:rPr>
        <w:t>25</w:t>
      </w:r>
      <w:r w:rsidRPr="00A47D85">
        <w:rPr>
          <w:rFonts w:ascii="Times New Roman" w:eastAsia="標楷體" w:hAnsi="Times New Roman"/>
          <w:sz w:val="28"/>
          <w:szCs w:val="28"/>
        </w:rPr>
        <w:t>分、移位能力（移動性）總共</w:t>
      </w:r>
      <w:r w:rsidRPr="00A47D85">
        <w:rPr>
          <w:rFonts w:ascii="Times New Roman" w:eastAsia="標楷體" w:hAnsi="Times New Roman" w:cs="Times New Roman"/>
          <w:sz w:val="28"/>
          <w:szCs w:val="28"/>
        </w:rPr>
        <w:t>42</w:t>
      </w:r>
      <w:r w:rsidRPr="00A47D85">
        <w:rPr>
          <w:rFonts w:ascii="Times New Roman" w:eastAsia="標楷體" w:hAnsi="Times New Roman"/>
          <w:sz w:val="28"/>
          <w:szCs w:val="28"/>
        </w:rPr>
        <w:t>分；</w:t>
      </w:r>
      <w:r w:rsidRPr="00A47D85">
        <w:rPr>
          <w:rFonts w:ascii="Times New Roman" w:eastAsia="標楷體" w:hAnsi="Times New Roman"/>
          <w:color w:val="000000" w:themeColor="text1"/>
          <w:sz w:val="28"/>
          <w:szCs w:val="28"/>
        </w:rPr>
        <w:t>動作技能測驗方式採大地遊戲進行測驗，三至四位測驗員</w:t>
      </w:r>
      <w:r w:rsidRPr="00A47D85">
        <w:rPr>
          <w:rFonts w:ascii="Times New Roman" w:eastAsia="標楷體" w:hAnsi="Times New Roman" w:hint="eastAsia"/>
          <w:color w:val="000000" w:themeColor="text1"/>
          <w:sz w:val="28"/>
          <w:szCs w:val="28"/>
        </w:rPr>
        <w:t>（每位測驗員依照每項測驗標準進行評分）</w:t>
      </w:r>
      <w:r w:rsidRPr="00A47D85">
        <w:rPr>
          <w:rFonts w:ascii="Times New Roman" w:eastAsia="標楷體" w:hAnsi="Times New Roman"/>
          <w:color w:val="000000" w:themeColor="text1"/>
          <w:sz w:val="28"/>
          <w:szCs w:val="28"/>
        </w:rPr>
        <w:t>，每位測驗員分配</w:t>
      </w:r>
      <w:r w:rsidRPr="00A47D85">
        <w:rPr>
          <w:rFonts w:ascii="Times New Roman" w:eastAsia="標楷體" w:hAnsi="Times New Roman" w:cs="Times New Roman"/>
          <w:color w:val="000000" w:themeColor="text1"/>
          <w:sz w:val="28"/>
          <w:szCs w:val="28"/>
        </w:rPr>
        <w:t>4~5</w:t>
      </w:r>
      <w:r w:rsidRPr="00A47D85">
        <w:rPr>
          <w:rFonts w:ascii="Times New Roman" w:eastAsia="標楷體" w:hAnsi="Times New Roman"/>
          <w:color w:val="000000" w:themeColor="text1"/>
          <w:sz w:val="28"/>
          <w:szCs w:val="28"/>
        </w:rPr>
        <w:t>個測驗動作，</w:t>
      </w:r>
      <w:r w:rsidRPr="00A47D85">
        <w:rPr>
          <w:rFonts w:ascii="Times New Roman" w:eastAsia="標楷體" w:hAnsi="Times New Roman" w:hint="eastAsia"/>
          <w:color w:val="000000" w:themeColor="text1"/>
          <w:sz w:val="28"/>
          <w:szCs w:val="28"/>
        </w:rPr>
        <w:t>孩童</w:t>
      </w:r>
      <w:r w:rsidRPr="00A47D85">
        <w:rPr>
          <w:rFonts w:ascii="Times New Roman" w:eastAsia="標楷體" w:hAnsi="Times New Roman"/>
          <w:color w:val="000000" w:themeColor="text1"/>
          <w:sz w:val="28"/>
          <w:szCs w:val="28"/>
        </w:rPr>
        <w:t>進行闖關，</w:t>
      </w:r>
      <w:r w:rsidRPr="00A47D85">
        <w:rPr>
          <w:rFonts w:ascii="Times New Roman" w:eastAsia="標楷體" w:hAnsi="Times New Roman" w:hint="eastAsia"/>
          <w:color w:val="000000" w:themeColor="text1"/>
          <w:sz w:val="28"/>
          <w:szCs w:val="28"/>
        </w:rPr>
        <w:t>以</w:t>
      </w:r>
      <w:r w:rsidRPr="00A47D85">
        <w:rPr>
          <w:rFonts w:ascii="Times New Roman" w:eastAsia="標楷體" w:hAnsi="Times New Roman"/>
          <w:color w:val="000000" w:themeColor="text1"/>
          <w:sz w:val="28"/>
          <w:szCs w:val="28"/>
        </w:rPr>
        <w:t>完成動作</w:t>
      </w:r>
      <w:r w:rsidRPr="00A47D85">
        <w:rPr>
          <w:rFonts w:ascii="Times New Roman" w:eastAsia="標楷體" w:hAnsi="Times New Roman" w:hint="eastAsia"/>
          <w:color w:val="000000" w:themeColor="text1"/>
          <w:sz w:val="28"/>
          <w:szCs w:val="28"/>
        </w:rPr>
        <w:t>技能測</w:t>
      </w:r>
      <w:r w:rsidRPr="00A47D85">
        <w:rPr>
          <w:rFonts w:ascii="Times New Roman" w:eastAsia="標楷體" w:hAnsi="Times New Roman"/>
          <w:color w:val="000000" w:themeColor="text1"/>
          <w:sz w:val="28"/>
          <w:szCs w:val="28"/>
        </w:rPr>
        <w:t>驗</w:t>
      </w:r>
      <w:r w:rsidRPr="00A47D85">
        <w:rPr>
          <w:rFonts w:ascii="Times New Roman" w:eastAsia="標楷體" w:hAnsi="Times New Roman"/>
          <w:sz w:val="28"/>
          <w:szCs w:val="28"/>
        </w:rPr>
        <w:t>。</w:t>
      </w:r>
    </w:p>
    <w:p w14:paraId="3A3B7504" w14:textId="0CF21EDB" w:rsidR="00E703C5" w:rsidDel="00251A5D" w:rsidRDefault="00E703C5" w:rsidP="00251A5D">
      <w:pPr>
        <w:pStyle w:val="a7"/>
        <w:numPr>
          <w:ilvl w:val="0"/>
          <w:numId w:val="43"/>
        </w:numPr>
        <w:adjustRightInd w:val="0"/>
        <w:snapToGrid w:val="0"/>
        <w:spacing w:line="360" w:lineRule="auto"/>
        <w:ind w:leftChars="0" w:left="993"/>
        <w:jc w:val="both"/>
        <w:rPr>
          <w:del w:id="2132" w:author="user" w:date="2021-09-24T15:36:00Z"/>
          <w:rFonts w:ascii="Times New Roman" w:eastAsia="標楷體" w:hAnsi="Times New Roman" w:cs="ñœ°Oˇ"/>
          <w:color w:val="000000" w:themeColor="text1"/>
          <w:sz w:val="28"/>
          <w:szCs w:val="28"/>
        </w:rPr>
      </w:pPr>
      <w:del w:id="2133" w:author="user" w:date="2021-09-24T15:36:00Z">
        <w:r w:rsidRPr="00A47D85" w:rsidDel="00251A5D">
          <w:rPr>
            <w:rFonts w:ascii="Times New Roman" w:eastAsia="標楷體" w:hAnsi="Times New Roman"/>
            <w:sz w:val="28"/>
            <w:szCs w:val="28"/>
          </w:rPr>
          <w:delText>平衡能力（穩定性）：二腳前後</w:delText>
        </w:r>
        <w:r w:rsidRPr="00A47D85" w:rsidDel="00251A5D">
          <w:rPr>
            <w:rFonts w:ascii="Times New Roman" w:eastAsia="標楷體" w:hAnsi="Times New Roman" w:cs="ñœ°Oˇ"/>
            <w:color w:val="000000" w:themeColor="text1"/>
            <w:sz w:val="28"/>
            <w:szCs w:val="28"/>
          </w:rPr>
          <w:delText>站、走直線、倒退走直線</w:delText>
        </w:r>
        <w:r w:rsidRPr="00A47D85" w:rsidDel="00251A5D">
          <w:rPr>
            <w:rFonts w:ascii="Times New Roman" w:eastAsia="標楷體" w:hAnsi="Times New Roman" w:cs="ñœ°Oˇ" w:hint="eastAsia"/>
            <w:color w:val="000000" w:themeColor="text1"/>
            <w:sz w:val="28"/>
            <w:szCs w:val="28"/>
          </w:rPr>
          <w:delText>、</w:delText>
        </w:r>
        <w:r w:rsidRPr="00A47D85" w:rsidDel="00251A5D">
          <w:rPr>
            <w:rFonts w:ascii="Times New Roman" w:eastAsia="標楷體" w:hAnsi="Times New Roman"/>
            <w:sz w:val="28"/>
            <w:szCs w:val="28"/>
          </w:rPr>
          <w:delText>單腳站</w:delText>
        </w:r>
        <w:r w:rsidRPr="00A47D85" w:rsidDel="00251A5D">
          <w:rPr>
            <w:rFonts w:ascii="Times New Roman" w:eastAsia="標楷體" w:hAnsi="Times New Roman" w:cs="ñœ°Oˇ"/>
            <w:color w:val="000000" w:themeColor="text1"/>
            <w:sz w:val="28"/>
            <w:szCs w:val="28"/>
          </w:rPr>
          <w:delText>。</w:delText>
        </w:r>
      </w:del>
      <w:ins w:id="2134" w:author="user" w:date="2021-09-24T15:36:00Z">
        <w:r w:rsidR="00251A5D" w:rsidRPr="00251A5D">
          <w:rPr>
            <w:rFonts w:ascii="Times New Roman" w:eastAsia="標楷體" w:hAnsi="Times New Roman" w:cs="ñœ°Oˇ"/>
            <w:color w:val="000000" w:themeColor="text1"/>
            <w:sz w:val="28"/>
            <w:szCs w:val="28"/>
          </w:rPr>
          <w:t>移位能力（移動性）</w:t>
        </w:r>
        <w:r w:rsidR="00251A5D" w:rsidRPr="00251A5D">
          <w:rPr>
            <w:rFonts w:ascii="Times New Roman" w:eastAsia="標楷體" w:hAnsi="Times New Roman" w:cs="ñœ°Oˇ"/>
            <w:color w:val="000000" w:themeColor="text1"/>
            <w:sz w:val="28"/>
            <w:szCs w:val="28"/>
          </w:rPr>
          <w:t>8</w:t>
        </w:r>
        <w:r w:rsidR="00251A5D" w:rsidRPr="00251A5D">
          <w:rPr>
            <w:rFonts w:ascii="Times New Roman" w:eastAsia="標楷體" w:hAnsi="Times New Roman" w:cs="ñœ°Oˇ"/>
            <w:color w:val="000000" w:themeColor="text1"/>
            <w:sz w:val="28"/>
            <w:szCs w:val="28"/>
          </w:rPr>
          <w:t>個動作</w:t>
        </w:r>
        <w:r w:rsidR="00251A5D" w:rsidRPr="00251A5D">
          <w:rPr>
            <w:rFonts w:ascii="Times New Roman" w:eastAsia="標楷體" w:hAnsi="Times New Roman" w:cs="ñœ°Oˇ"/>
            <w:color w:val="000000" w:themeColor="text1"/>
            <w:sz w:val="28"/>
            <w:szCs w:val="28"/>
          </w:rPr>
          <w:t xml:space="preserve"> </w:t>
        </w:r>
        <w:r w:rsidR="00251A5D" w:rsidRPr="00251A5D">
          <w:rPr>
            <w:rFonts w:ascii="Times New Roman" w:eastAsia="標楷體" w:hAnsi="Times New Roman" w:cs="ñœ°Oˇ"/>
            <w:color w:val="000000" w:themeColor="text1"/>
            <w:sz w:val="28"/>
            <w:szCs w:val="28"/>
          </w:rPr>
          <w:t>（</w:t>
        </w:r>
        <w:r w:rsidR="00251A5D" w:rsidRPr="00251A5D">
          <w:rPr>
            <w:rFonts w:ascii="Times New Roman" w:eastAsia="標楷體" w:hAnsi="Times New Roman" w:cs="ñœ°Oˇ"/>
            <w:color w:val="000000" w:themeColor="text1"/>
            <w:sz w:val="28"/>
            <w:szCs w:val="28"/>
          </w:rPr>
          <w:t>42</w:t>
        </w:r>
        <w:r w:rsidR="00251A5D" w:rsidRPr="00251A5D">
          <w:rPr>
            <w:rFonts w:ascii="Times New Roman" w:eastAsia="標楷體" w:hAnsi="Times New Roman" w:cs="ñœ°Oˇ"/>
            <w:color w:val="000000" w:themeColor="text1"/>
            <w:sz w:val="28"/>
            <w:szCs w:val="28"/>
          </w:rPr>
          <w:t>分）</w:t>
        </w:r>
        <w:r w:rsidR="00251A5D" w:rsidRPr="00251A5D">
          <w:rPr>
            <w:rFonts w:ascii="Times New Roman" w:eastAsia="標楷體" w:hAnsi="Times New Roman" w:cs="ñœ°Oˇ"/>
            <w:color w:val="000000" w:themeColor="text1"/>
            <w:sz w:val="28"/>
            <w:szCs w:val="28"/>
          </w:rPr>
          <w:t xml:space="preserve">: </w:t>
        </w:r>
        <w:r w:rsidR="00251A5D" w:rsidRPr="00251A5D">
          <w:rPr>
            <w:rFonts w:ascii="Times New Roman" w:eastAsia="標楷體" w:hAnsi="Times New Roman" w:cs="ñœ°Oˇ"/>
            <w:color w:val="000000" w:themeColor="text1"/>
            <w:sz w:val="28"/>
            <w:szCs w:val="28"/>
          </w:rPr>
          <w:t>下樓梯、跑步、立定跳遠、滑步側移、單腳連續跳、躍馬步、雙腳左右來回、跨步跳。</w:t>
        </w:r>
      </w:ins>
    </w:p>
    <w:p w14:paraId="3F967945" w14:textId="77777777" w:rsidR="00251A5D" w:rsidRPr="00A47D85" w:rsidRDefault="00251A5D" w:rsidP="00462874">
      <w:pPr>
        <w:pStyle w:val="a7"/>
        <w:numPr>
          <w:ilvl w:val="0"/>
          <w:numId w:val="43"/>
        </w:numPr>
        <w:adjustRightInd w:val="0"/>
        <w:snapToGrid w:val="0"/>
        <w:spacing w:line="360" w:lineRule="auto"/>
        <w:ind w:leftChars="0" w:left="993"/>
        <w:jc w:val="both"/>
        <w:rPr>
          <w:ins w:id="2135" w:author="user" w:date="2021-09-24T15:36:00Z"/>
          <w:rFonts w:ascii="Times New Roman" w:eastAsia="標楷體" w:hAnsi="Times New Roman" w:cs="ñœ°Oˇ"/>
          <w:color w:val="000000" w:themeColor="text1"/>
          <w:sz w:val="28"/>
          <w:szCs w:val="28"/>
        </w:rPr>
      </w:pPr>
    </w:p>
    <w:p w14:paraId="125184D0" w14:textId="77777777" w:rsidR="00251A5D" w:rsidRPr="00251A5D" w:rsidRDefault="00E703C5">
      <w:pPr>
        <w:pStyle w:val="a7"/>
        <w:numPr>
          <w:ilvl w:val="0"/>
          <w:numId w:val="43"/>
        </w:numPr>
        <w:adjustRightInd w:val="0"/>
        <w:snapToGrid w:val="0"/>
        <w:spacing w:line="360" w:lineRule="auto"/>
        <w:ind w:leftChars="0" w:left="993"/>
        <w:jc w:val="both"/>
        <w:rPr>
          <w:ins w:id="2136" w:author="user" w:date="2021-09-24T15:36:00Z"/>
          <w:rFonts w:ascii="Times New Roman" w:eastAsia="標楷體" w:hAnsi="Times New Roman" w:cs="ñœ°Oˇ"/>
          <w:color w:val="000000" w:themeColor="text1"/>
          <w:sz w:val="28"/>
          <w:szCs w:val="28"/>
          <w:rPrChange w:id="2137" w:author="user" w:date="2021-09-24T15:36:00Z">
            <w:rPr>
              <w:ins w:id="2138" w:author="user" w:date="2021-09-24T15:36:00Z"/>
            </w:rPr>
          </w:rPrChange>
        </w:rPr>
        <w:pPrChange w:id="2139" w:author="user" w:date="2021-09-24T15:36:00Z">
          <w:pPr>
            <w:pStyle w:val="a7"/>
            <w:numPr>
              <w:numId w:val="43"/>
            </w:numPr>
            <w:ind w:leftChars="0" w:left="1640" w:hanging="1080"/>
          </w:pPr>
        </w:pPrChange>
      </w:pPr>
      <w:r w:rsidRPr="00251A5D">
        <w:rPr>
          <w:rFonts w:ascii="Times New Roman" w:eastAsia="標楷體" w:hAnsi="Times New Roman" w:cs="ñœ°Oˇ"/>
          <w:color w:val="000000" w:themeColor="text1"/>
          <w:sz w:val="28"/>
          <w:szCs w:val="28"/>
          <w:rPrChange w:id="2140" w:author="user" w:date="2021-09-24T15:36:00Z">
            <w:rPr/>
          </w:rPrChange>
        </w:rPr>
        <w:t>物品傳接能力（操作性）：雙手接球</w:t>
      </w:r>
      <w:r w:rsidRPr="00251A5D">
        <w:rPr>
          <w:rFonts w:ascii="Times New Roman" w:eastAsia="標楷體" w:hAnsi="Times New Roman" w:cs="ñœ°Oˇ" w:hint="eastAsia"/>
          <w:color w:val="000000" w:themeColor="text1"/>
          <w:sz w:val="28"/>
          <w:szCs w:val="28"/>
          <w:rPrChange w:id="2141" w:author="user" w:date="2021-09-24T15:36:00Z">
            <w:rPr>
              <w:rFonts w:hint="eastAsia"/>
            </w:rPr>
          </w:rPrChange>
        </w:rPr>
        <w:t>、</w:t>
      </w:r>
      <w:r w:rsidRPr="00251A5D">
        <w:rPr>
          <w:rFonts w:ascii="Times New Roman" w:eastAsia="標楷體" w:hAnsi="Times New Roman" w:cs="ñœ°Oˇ"/>
          <w:color w:val="000000" w:themeColor="text1"/>
          <w:sz w:val="28"/>
          <w:szCs w:val="28"/>
          <w:rPrChange w:id="2142" w:author="user" w:date="2021-09-24T15:36:00Z">
            <w:rPr/>
          </w:rPrChange>
        </w:rPr>
        <w:t>過肩投球、原地拍球</w:t>
      </w:r>
      <w:r w:rsidRPr="00251A5D">
        <w:rPr>
          <w:rFonts w:ascii="Times New Roman" w:eastAsia="標楷體" w:hAnsi="Times New Roman" w:cs="ñœ°Oˇ" w:hint="eastAsia"/>
          <w:color w:val="000000" w:themeColor="text1"/>
          <w:sz w:val="28"/>
          <w:szCs w:val="28"/>
          <w:rPrChange w:id="2143" w:author="user" w:date="2021-09-24T15:36:00Z">
            <w:rPr>
              <w:rFonts w:hint="eastAsia"/>
            </w:rPr>
          </w:rPrChange>
        </w:rPr>
        <w:t>、</w:t>
      </w:r>
      <w:r w:rsidRPr="00251A5D">
        <w:rPr>
          <w:rFonts w:ascii="Times New Roman" w:eastAsia="標楷體" w:hAnsi="Times New Roman" w:cs="ñœ°Oˇ"/>
          <w:color w:val="000000" w:themeColor="text1"/>
          <w:sz w:val="28"/>
          <w:szCs w:val="28"/>
          <w:rPrChange w:id="2144" w:author="user" w:date="2021-09-24T15:36:00Z">
            <w:rPr/>
          </w:rPrChange>
        </w:rPr>
        <w:t>踢球、打擊。</w:t>
      </w:r>
      <w:ins w:id="2145" w:author="user" w:date="2021-09-24T15:36:00Z">
        <w:r w:rsidR="00251A5D" w:rsidRPr="00251A5D">
          <w:rPr>
            <w:rFonts w:ascii="Times New Roman" w:eastAsia="標楷體" w:hAnsi="Times New Roman" w:cs="ñœ°Oˇ" w:hint="eastAsia"/>
            <w:color w:val="000000" w:themeColor="text1"/>
            <w:sz w:val="28"/>
            <w:szCs w:val="28"/>
            <w:rPrChange w:id="2146" w:author="user" w:date="2021-09-24T15:36:00Z">
              <w:rPr>
                <w:rFonts w:hint="eastAsia"/>
              </w:rPr>
            </w:rPrChange>
          </w:rPr>
          <w:t>物品傳接能力（操作性）</w:t>
        </w:r>
        <w:r w:rsidR="00251A5D" w:rsidRPr="00251A5D">
          <w:rPr>
            <w:rFonts w:ascii="Times New Roman" w:eastAsia="標楷體" w:hAnsi="Times New Roman" w:cs="ñœ°Oˇ"/>
            <w:color w:val="000000" w:themeColor="text1"/>
            <w:sz w:val="28"/>
            <w:szCs w:val="28"/>
            <w:rPrChange w:id="2147" w:author="user" w:date="2021-09-24T15:36:00Z">
              <w:rPr/>
            </w:rPrChange>
          </w:rPr>
          <w:t>5</w:t>
        </w:r>
        <w:r w:rsidR="00251A5D" w:rsidRPr="00251A5D">
          <w:rPr>
            <w:rFonts w:ascii="Times New Roman" w:eastAsia="標楷體" w:hAnsi="Times New Roman" w:cs="ñœ°Oˇ"/>
            <w:color w:val="000000" w:themeColor="text1"/>
            <w:sz w:val="28"/>
            <w:szCs w:val="28"/>
            <w:rPrChange w:id="2148" w:author="user" w:date="2021-09-24T15:36:00Z">
              <w:rPr/>
            </w:rPrChange>
          </w:rPr>
          <w:t>個動作（</w:t>
        </w:r>
        <w:r w:rsidR="00251A5D" w:rsidRPr="00251A5D">
          <w:rPr>
            <w:rFonts w:ascii="Times New Roman" w:eastAsia="標楷體" w:hAnsi="Times New Roman" w:cs="ñœ°Oˇ"/>
            <w:color w:val="000000" w:themeColor="text1"/>
            <w:sz w:val="28"/>
            <w:szCs w:val="28"/>
            <w:rPrChange w:id="2149" w:author="user" w:date="2021-09-24T15:36:00Z">
              <w:rPr/>
            </w:rPrChange>
          </w:rPr>
          <w:t>25</w:t>
        </w:r>
        <w:r w:rsidR="00251A5D" w:rsidRPr="00251A5D">
          <w:rPr>
            <w:rFonts w:ascii="Times New Roman" w:eastAsia="標楷體" w:hAnsi="Times New Roman" w:cs="ñœ°Oˇ"/>
            <w:color w:val="000000" w:themeColor="text1"/>
            <w:sz w:val="28"/>
            <w:szCs w:val="28"/>
            <w:rPrChange w:id="2150" w:author="user" w:date="2021-09-24T15:36:00Z">
              <w:rPr/>
            </w:rPrChange>
          </w:rPr>
          <w:t>分）</w:t>
        </w:r>
        <w:r w:rsidR="00251A5D" w:rsidRPr="00251A5D">
          <w:rPr>
            <w:rFonts w:ascii="Times New Roman" w:eastAsia="標楷體" w:hAnsi="Times New Roman" w:cs="ñœ°Oˇ"/>
            <w:color w:val="000000" w:themeColor="text1"/>
            <w:sz w:val="28"/>
            <w:szCs w:val="28"/>
            <w:rPrChange w:id="2151" w:author="user" w:date="2021-09-24T15:36:00Z">
              <w:rPr/>
            </w:rPrChange>
          </w:rPr>
          <w:t xml:space="preserve">: </w:t>
        </w:r>
        <w:r w:rsidR="00251A5D" w:rsidRPr="00251A5D">
          <w:rPr>
            <w:rFonts w:ascii="Times New Roman" w:eastAsia="標楷體" w:hAnsi="Times New Roman" w:cs="ñœ°Oˇ"/>
            <w:color w:val="000000" w:themeColor="text1"/>
            <w:sz w:val="28"/>
            <w:szCs w:val="28"/>
            <w:rPrChange w:id="2152" w:author="user" w:date="2021-09-24T15:36:00Z">
              <w:rPr/>
            </w:rPrChange>
          </w:rPr>
          <w:t>雙手接球、過肩投球、原地拍球、踢球、打擊。</w:t>
        </w:r>
      </w:ins>
    </w:p>
    <w:p w14:paraId="1604ED54" w14:textId="222BC784" w:rsidR="00251A5D" w:rsidRDefault="00251A5D" w:rsidP="00251A5D">
      <w:pPr>
        <w:pStyle w:val="a7"/>
        <w:numPr>
          <w:ilvl w:val="0"/>
          <w:numId w:val="43"/>
        </w:numPr>
        <w:adjustRightInd w:val="0"/>
        <w:snapToGrid w:val="0"/>
        <w:spacing w:line="360" w:lineRule="auto"/>
        <w:ind w:leftChars="0" w:left="993"/>
        <w:jc w:val="both"/>
        <w:rPr>
          <w:ins w:id="2153" w:author="user" w:date="2021-09-24T15:37:00Z"/>
          <w:rFonts w:ascii="Times New Roman" w:eastAsia="標楷體" w:hAnsi="Times New Roman"/>
          <w:color w:val="000000" w:themeColor="text1"/>
          <w:sz w:val="28"/>
          <w:szCs w:val="28"/>
        </w:rPr>
      </w:pPr>
      <w:ins w:id="2154" w:author="user" w:date="2021-09-24T15:37:00Z">
        <w:r w:rsidRPr="00251A5D">
          <w:rPr>
            <w:rFonts w:ascii="Times New Roman" w:eastAsia="標楷體" w:hAnsi="Times New Roman"/>
            <w:color w:val="000000" w:themeColor="text1"/>
            <w:sz w:val="28"/>
            <w:szCs w:val="28"/>
          </w:rPr>
          <w:t>平衡能力（穩定性）</w:t>
        </w:r>
        <w:r w:rsidRPr="00251A5D">
          <w:rPr>
            <w:rFonts w:ascii="Times New Roman" w:eastAsia="標楷體" w:hAnsi="Times New Roman"/>
            <w:color w:val="000000" w:themeColor="text1"/>
            <w:sz w:val="28"/>
            <w:szCs w:val="28"/>
          </w:rPr>
          <w:t>4</w:t>
        </w:r>
        <w:r w:rsidRPr="00251A5D">
          <w:rPr>
            <w:rFonts w:ascii="Times New Roman" w:eastAsia="標楷體" w:hAnsi="Times New Roman"/>
            <w:color w:val="000000" w:themeColor="text1"/>
            <w:sz w:val="28"/>
            <w:szCs w:val="28"/>
          </w:rPr>
          <w:t>個動作（</w:t>
        </w:r>
        <w:r w:rsidRPr="00251A5D">
          <w:rPr>
            <w:rFonts w:ascii="Times New Roman" w:eastAsia="標楷體" w:hAnsi="Times New Roman"/>
            <w:color w:val="000000" w:themeColor="text1"/>
            <w:sz w:val="28"/>
            <w:szCs w:val="28"/>
          </w:rPr>
          <w:t>18</w:t>
        </w:r>
        <w:r w:rsidRPr="00251A5D">
          <w:rPr>
            <w:rFonts w:ascii="Times New Roman" w:eastAsia="標楷體" w:hAnsi="Times New Roman"/>
            <w:color w:val="000000" w:themeColor="text1"/>
            <w:sz w:val="28"/>
            <w:szCs w:val="28"/>
          </w:rPr>
          <w:t>分）</w:t>
        </w:r>
        <w:r w:rsidRPr="00251A5D">
          <w:rPr>
            <w:rFonts w:ascii="Times New Roman" w:eastAsia="標楷體" w:hAnsi="Times New Roman"/>
            <w:color w:val="000000" w:themeColor="text1"/>
            <w:sz w:val="28"/>
            <w:szCs w:val="28"/>
          </w:rPr>
          <w:t xml:space="preserve">: </w:t>
        </w:r>
        <w:r w:rsidRPr="00251A5D">
          <w:rPr>
            <w:rFonts w:ascii="Times New Roman" w:eastAsia="標楷體" w:hAnsi="Times New Roman"/>
            <w:color w:val="000000" w:themeColor="text1"/>
            <w:sz w:val="28"/>
            <w:szCs w:val="28"/>
          </w:rPr>
          <w:t>二腳前後站、走直線、倒退走直線、單腳站。</w:t>
        </w:r>
      </w:ins>
    </w:p>
    <w:p w14:paraId="0491C862" w14:textId="77777777" w:rsidR="00251A5D" w:rsidRDefault="00251A5D">
      <w:pPr>
        <w:rPr>
          <w:ins w:id="2155" w:author="user" w:date="2021-09-24T15:37:00Z"/>
          <w:rFonts w:ascii="Times New Roman" w:eastAsia="標楷體" w:hAnsi="Times New Roman"/>
          <w:color w:val="000000" w:themeColor="text1"/>
          <w:sz w:val="28"/>
          <w:szCs w:val="28"/>
        </w:rPr>
      </w:pPr>
      <w:ins w:id="2156" w:author="user" w:date="2021-09-24T15:37:00Z">
        <w:r>
          <w:rPr>
            <w:rFonts w:ascii="Times New Roman" w:eastAsia="標楷體" w:hAnsi="Times New Roman"/>
            <w:color w:val="000000" w:themeColor="text1"/>
            <w:sz w:val="28"/>
            <w:szCs w:val="28"/>
          </w:rPr>
          <w:br w:type="page"/>
        </w:r>
      </w:ins>
    </w:p>
    <w:p w14:paraId="3710FFA2" w14:textId="77777777" w:rsidR="00E703C5" w:rsidRPr="00251A5D" w:rsidDel="00251A5D" w:rsidRDefault="00E703C5">
      <w:pPr>
        <w:rPr>
          <w:del w:id="2157" w:author="user" w:date="2021-09-24T15:37:00Z"/>
          <w:rFonts w:ascii="Times New Roman" w:eastAsia="標楷體" w:hAnsi="Times New Roman"/>
          <w:color w:val="000000" w:themeColor="text1"/>
          <w:sz w:val="28"/>
          <w:szCs w:val="28"/>
          <w:rPrChange w:id="2158" w:author="user" w:date="2021-09-24T15:37:00Z">
            <w:rPr>
              <w:del w:id="2159" w:author="user" w:date="2021-09-24T15:37:00Z"/>
            </w:rPr>
          </w:rPrChange>
        </w:rPr>
        <w:pPrChange w:id="2160" w:author="user" w:date="2021-09-24T15:37:00Z">
          <w:pPr>
            <w:pStyle w:val="a7"/>
            <w:numPr>
              <w:numId w:val="43"/>
            </w:numPr>
            <w:adjustRightInd w:val="0"/>
            <w:snapToGrid w:val="0"/>
            <w:spacing w:line="360" w:lineRule="auto"/>
            <w:ind w:leftChars="0" w:left="993" w:hanging="1080"/>
            <w:jc w:val="both"/>
          </w:pPr>
        </w:pPrChange>
      </w:pPr>
    </w:p>
    <w:p w14:paraId="56115EF2" w14:textId="2097C1D5" w:rsidR="00E703C5" w:rsidRPr="00251A5D" w:rsidDel="00251A5D" w:rsidRDefault="00E703C5">
      <w:pPr>
        <w:rPr>
          <w:del w:id="2161" w:author="user" w:date="2021-09-24T15:37:00Z"/>
        </w:rPr>
        <w:pPrChange w:id="2162" w:author="user" w:date="2021-09-24T15:37:00Z">
          <w:pPr>
            <w:pStyle w:val="a7"/>
            <w:numPr>
              <w:numId w:val="43"/>
            </w:numPr>
            <w:adjustRightInd w:val="0"/>
            <w:snapToGrid w:val="0"/>
            <w:spacing w:line="360" w:lineRule="auto"/>
            <w:ind w:leftChars="0" w:left="993" w:hanging="1080"/>
            <w:jc w:val="both"/>
          </w:pPr>
        </w:pPrChange>
      </w:pPr>
      <w:del w:id="2163" w:author="user" w:date="2021-09-24T15:37:00Z">
        <w:r w:rsidRPr="00251A5D" w:rsidDel="00251A5D">
          <w:delText>移位能力（移動性）：</w:delText>
        </w:r>
        <w:r w:rsidRPr="00251A5D" w:rsidDel="00251A5D">
          <w:rPr>
            <w:rFonts w:cs="ñœ°Oˇ"/>
            <w:rPrChange w:id="2164" w:author="user" w:date="2021-09-24T15:37:00Z">
              <w:rPr/>
            </w:rPrChange>
          </w:rPr>
          <w:delText>下樓梯</w:delText>
        </w:r>
        <w:r w:rsidRPr="00251A5D" w:rsidDel="00251A5D">
          <w:rPr>
            <w:rFonts w:cs="ñœ°Oˇ" w:hint="eastAsia"/>
            <w:rPrChange w:id="2165" w:author="user" w:date="2021-09-24T15:37:00Z">
              <w:rPr>
                <w:rFonts w:hint="eastAsia"/>
              </w:rPr>
            </w:rPrChange>
          </w:rPr>
          <w:delText>、</w:delText>
        </w:r>
        <w:r w:rsidRPr="00251A5D" w:rsidDel="00251A5D">
          <w:rPr>
            <w:rFonts w:cs="ñœ°Oˇ"/>
            <w:rPrChange w:id="2166" w:author="user" w:date="2021-09-24T15:37:00Z">
              <w:rPr/>
            </w:rPrChange>
          </w:rPr>
          <w:delText>跑步、立定跳遠、、滑步側移、單腳連續跳</w:delText>
        </w:r>
        <w:r w:rsidRPr="00251A5D" w:rsidDel="00251A5D">
          <w:rPr>
            <w:rFonts w:cs="ñœ°Oˇ" w:hint="eastAsia"/>
            <w:rPrChange w:id="2167" w:author="user" w:date="2021-09-24T15:37:00Z">
              <w:rPr>
                <w:rFonts w:hint="eastAsia"/>
              </w:rPr>
            </w:rPrChange>
          </w:rPr>
          <w:delText>、</w:delText>
        </w:r>
        <w:r w:rsidRPr="00251A5D" w:rsidDel="00251A5D">
          <w:rPr>
            <w:rFonts w:cs="ñœ°Oˇ"/>
            <w:rPrChange w:id="2168" w:author="user" w:date="2021-09-24T15:37:00Z">
              <w:rPr/>
            </w:rPrChange>
          </w:rPr>
          <w:delText>躍馬步、雙腳左右來回</w:delText>
        </w:r>
        <w:r w:rsidRPr="00251A5D" w:rsidDel="00251A5D">
          <w:rPr>
            <w:rFonts w:cs="ñœ°Oˇ" w:hint="eastAsia"/>
            <w:rPrChange w:id="2169" w:author="user" w:date="2021-09-24T15:37:00Z">
              <w:rPr>
                <w:rFonts w:hint="eastAsia"/>
              </w:rPr>
            </w:rPrChange>
          </w:rPr>
          <w:delText>、</w:delText>
        </w:r>
        <w:r w:rsidRPr="00251A5D" w:rsidDel="00251A5D">
          <w:rPr>
            <w:rFonts w:cs="ñœ°Oˇ"/>
            <w:rPrChange w:id="2170" w:author="user" w:date="2021-09-24T15:37:00Z">
              <w:rPr/>
            </w:rPrChange>
          </w:rPr>
          <w:delText>跨步跳。</w:delText>
        </w:r>
      </w:del>
    </w:p>
    <w:p w14:paraId="737442ED" w14:textId="6C6380CD" w:rsidR="00E703C5" w:rsidDel="00251A5D" w:rsidRDefault="00E703C5">
      <w:pPr>
        <w:rPr>
          <w:del w:id="2171" w:author="user" w:date="2021-09-24T15:36:00Z"/>
          <w:rFonts w:cs="Times New Roman"/>
        </w:rPr>
        <w:pPrChange w:id="2172" w:author="user" w:date="2021-09-24T15:37:00Z">
          <w:pPr>
            <w:adjustRightInd w:val="0"/>
            <w:snapToGrid w:val="0"/>
            <w:spacing w:line="360" w:lineRule="auto"/>
          </w:pPr>
        </w:pPrChange>
      </w:pPr>
      <w:del w:id="2173" w:author="user" w:date="2021-09-24T15:36:00Z">
        <w:r w:rsidRPr="00A47D85" w:rsidDel="00251A5D">
          <w:rPr>
            <w:rFonts w:cs="Times New Roman"/>
          </w:rPr>
          <w:delText>平衡能力（穩定性）</w:delText>
        </w:r>
      </w:del>
    </w:p>
    <w:p w14:paraId="40512319" w14:textId="77777777" w:rsidR="00251A5D" w:rsidRPr="00251A5D" w:rsidRDefault="00251A5D">
      <w:pPr>
        <w:rPr>
          <w:ins w:id="2174" w:author="user" w:date="2021-09-24T15:36:00Z"/>
          <w:rFonts w:cs="Times New Roman"/>
          <w:rPrChange w:id="2175" w:author="user" w:date="2021-09-24T15:36:00Z">
            <w:rPr>
              <w:ins w:id="2176" w:author="user" w:date="2021-09-24T15:36:00Z"/>
            </w:rPr>
          </w:rPrChange>
        </w:rPr>
        <w:pPrChange w:id="2177" w:author="user" w:date="2021-09-24T15:37:00Z">
          <w:pPr>
            <w:pStyle w:val="a7"/>
            <w:numPr>
              <w:numId w:val="44"/>
            </w:numPr>
            <w:adjustRightInd w:val="0"/>
            <w:snapToGrid w:val="0"/>
            <w:spacing w:line="360" w:lineRule="auto"/>
            <w:ind w:leftChars="0" w:left="360" w:hanging="360"/>
            <w:jc w:val="both"/>
          </w:pPr>
        </w:pPrChange>
      </w:pPr>
    </w:p>
    <w:p w14:paraId="4E387635" w14:textId="54D5D1E5" w:rsidR="00E703C5" w:rsidRPr="00A47D85" w:rsidDel="00251A5D" w:rsidRDefault="00E703C5" w:rsidP="00462874">
      <w:pPr>
        <w:pStyle w:val="a7"/>
        <w:adjustRightInd w:val="0"/>
        <w:snapToGrid w:val="0"/>
        <w:spacing w:line="360" w:lineRule="auto"/>
        <w:ind w:leftChars="0" w:left="357" w:firstLineChars="200" w:firstLine="560"/>
        <w:jc w:val="both"/>
        <w:rPr>
          <w:del w:id="2178" w:author="user" w:date="2021-09-24T15:36:00Z"/>
          <w:rFonts w:ascii="標楷體" w:eastAsia="標楷體" w:hAnsi="標楷體" w:cs="Times New Roman"/>
          <w:color w:val="000000" w:themeColor="text1"/>
          <w:sz w:val="28"/>
          <w:szCs w:val="28"/>
        </w:rPr>
      </w:pPr>
      <w:del w:id="2179" w:author="user" w:date="2021-09-24T15:36:00Z">
        <w:r w:rsidRPr="00A47D85" w:rsidDel="00251A5D">
          <w:rPr>
            <w:rFonts w:ascii="Times New Roman" w:eastAsia="標楷體" w:hAnsi="Times New Roman" w:cs="Times New Roman" w:hint="eastAsia"/>
            <w:color w:val="000000" w:themeColor="text1"/>
            <w:sz w:val="28"/>
            <w:szCs w:val="28"/>
          </w:rPr>
          <w:delText>穩定性測驗項目包括</w:delText>
        </w:r>
        <w:r w:rsidRPr="00A47D85" w:rsidDel="00251A5D">
          <w:rPr>
            <w:rFonts w:ascii="Times New Roman" w:eastAsia="標楷體" w:hAnsi="Times New Roman"/>
            <w:sz w:val="28"/>
            <w:szCs w:val="28"/>
          </w:rPr>
          <w:delText>二腳前後</w:delText>
        </w:r>
        <w:r w:rsidRPr="00A47D85" w:rsidDel="00251A5D">
          <w:rPr>
            <w:rFonts w:ascii="Times New Roman" w:eastAsia="標楷體" w:hAnsi="Times New Roman" w:cs="ñœ°Oˇ"/>
            <w:color w:val="000000" w:themeColor="text1"/>
            <w:sz w:val="28"/>
            <w:szCs w:val="28"/>
          </w:rPr>
          <w:delText>站、走直線、倒退走直線</w:delText>
        </w:r>
        <w:r w:rsidRPr="00A47D85" w:rsidDel="00251A5D">
          <w:rPr>
            <w:rFonts w:ascii="Times New Roman" w:eastAsia="標楷體" w:hAnsi="Times New Roman" w:cs="ñœ°Oˇ" w:hint="eastAsia"/>
            <w:color w:val="000000" w:themeColor="text1"/>
            <w:sz w:val="28"/>
            <w:szCs w:val="28"/>
          </w:rPr>
          <w:delText>、</w:delText>
        </w:r>
        <w:r w:rsidRPr="00A47D85" w:rsidDel="00251A5D">
          <w:rPr>
            <w:rFonts w:ascii="Times New Roman" w:eastAsia="標楷體" w:hAnsi="Times New Roman"/>
            <w:sz w:val="28"/>
            <w:szCs w:val="28"/>
          </w:rPr>
          <w:delText>單腳站</w:delText>
        </w:r>
        <w:r w:rsidRPr="00A47D85" w:rsidDel="00251A5D">
          <w:rPr>
            <w:rFonts w:ascii="Times New Roman" w:eastAsia="標楷體" w:hAnsi="Times New Roman" w:cs="ñœ°Oˇ" w:hint="eastAsia"/>
            <w:color w:val="000000" w:themeColor="text1"/>
            <w:sz w:val="28"/>
            <w:szCs w:val="28"/>
          </w:rPr>
          <w:delText>四項，本研究以</w:delText>
        </w:r>
        <w:r w:rsidRPr="00A47D85" w:rsidDel="00251A5D">
          <w:rPr>
            <w:rFonts w:ascii="Times New Roman" w:eastAsia="標楷體" w:hAnsi="Times New Roman" w:cs="Times New Roman" w:hint="eastAsia"/>
            <w:color w:val="000000" w:themeColor="text1"/>
            <w:sz w:val="28"/>
            <w:szCs w:val="28"/>
          </w:rPr>
          <w:delText>單</w:delText>
        </w:r>
        <w:r w:rsidRPr="00A47D85" w:rsidDel="00251A5D">
          <w:rPr>
            <w:rFonts w:ascii="Times New Roman" w:eastAsia="標楷體" w:hAnsi="Times New Roman" w:cs="Times New Roman"/>
            <w:color w:val="000000" w:themeColor="text1"/>
            <w:sz w:val="28"/>
            <w:szCs w:val="28"/>
          </w:rPr>
          <w:delText>腳站</w:delText>
        </w:r>
        <w:r w:rsidRPr="00A47D85" w:rsidDel="00251A5D">
          <w:rPr>
            <w:rFonts w:ascii="Times New Roman" w:eastAsia="標楷體" w:hAnsi="Times New Roman" w:cs="Times New Roman" w:hint="eastAsia"/>
            <w:color w:val="000000" w:themeColor="text1"/>
            <w:sz w:val="28"/>
            <w:szCs w:val="28"/>
          </w:rPr>
          <w:delText>為範例進行講解</w:delText>
        </w:r>
        <w:r w:rsidRPr="00A47D85" w:rsidDel="00251A5D">
          <w:rPr>
            <w:rFonts w:ascii="Times New Roman" w:eastAsia="標楷體" w:hAnsi="Times New Roman" w:cs="Times New Roman"/>
            <w:color w:val="000000" w:themeColor="text1"/>
            <w:sz w:val="28"/>
            <w:szCs w:val="28"/>
          </w:rPr>
          <w:delText>評分標準</w:delText>
        </w:r>
        <w:r w:rsidRPr="00A47D85" w:rsidDel="00251A5D">
          <w:rPr>
            <w:rFonts w:ascii="Times New Roman" w:eastAsia="標楷體" w:hAnsi="Times New Roman" w:cs="Times New Roman" w:hint="eastAsia"/>
            <w:color w:val="000000" w:themeColor="text1"/>
            <w:sz w:val="28"/>
            <w:szCs w:val="28"/>
          </w:rPr>
          <w:delText>。單</w:delText>
        </w:r>
        <w:r w:rsidRPr="00A47D85" w:rsidDel="00251A5D">
          <w:rPr>
            <w:rFonts w:ascii="Times New Roman" w:eastAsia="標楷體" w:hAnsi="Times New Roman" w:cs="Times New Roman"/>
            <w:color w:val="000000" w:themeColor="text1"/>
            <w:sz w:val="28"/>
            <w:szCs w:val="28"/>
          </w:rPr>
          <w:delText>腳站評分標準為四個，如下敘述：雙手能維持放在腰上，得一分；二腳分開（沒有併攏或勾住），得一分；非慣用腳的膝關節維持向後彎，得一分；慣用腳的整個腳掌能維持在原地不動，得一分，以上動作都能達到即得到四分，如下圖</w:delText>
        </w:r>
        <w:r w:rsidRPr="00A47D85" w:rsidDel="00251A5D">
          <w:rPr>
            <w:rFonts w:ascii="Times New Roman" w:eastAsia="標楷體" w:hAnsi="Times New Roman" w:cs="Times New Roman"/>
            <w:color w:val="000000" w:themeColor="text1"/>
            <w:sz w:val="28"/>
            <w:szCs w:val="28"/>
          </w:rPr>
          <w:delText>3-17</w:delText>
        </w:r>
        <w:r w:rsidRPr="00A47D85" w:rsidDel="00251A5D">
          <w:rPr>
            <w:rFonts w:ascii="Times New Roman" w:eastAsia="標楷體" w:hAnsi="Times New Roman" w:cs="Times New Roman" w:hint="eastAsia"/>
            <w:color w:val="000000" w:themeColor="text1"/>
            <w:sz w:val="28"/>
            <w:szCs w:val="28"/>
          </w:rPr>
          <w:delText>所</w:delText>
        </w:r>
        <w:r w:rsidRPr="00A47D85" w:rsidDel="00251A5D">
          <w:rPr>
            <w:rFonts w:ascii="Times New Roman" w:eastAsia="標楷體" w:hAnsi="Times New Roman" w:cs="Times New Roman"/>
            <w:color w:val="000000" w:themeColor="text1"/>
            <w:sz w:val="28"/>
            <w:szCs w:val="28"/>
          </w:rPr>
          <w:delText>示。</w:delText>
        </w:r>
      </w:del>
    </w:p>
    <w:p w14:paraId="671BAFAF" w14:textId="4B94260A" w:rsidR="00E703C5" w:rsidRPr="00A47D85" w:rsidDel="00251A5D" w:rsidRDefault="00E703C5" w:rsidP="00462874">
      <w:pPr>
        <w:pStyle w:val="a7"/>
        <w:spacing w:line="360" w:lineRule="auto"/>
        <w:ind w:leftChars="0" w:left="360"/>
        <w:jc w:val="center"/>
        <w:rPr>
          <w:del w:id="2180" w:author="user" w:date="2021-09-24T15:36:00Z"/>
          <w:rFonts w:ascii="標楷體" w:eastAsia="標楷體" w:hAnsi="標楷體" w:cs="Times New Roman"/>
          <w:color w:val="000000" w:themeColor="text1"/>
          <w:sz w:val="28"/>
          <w:szCs w:val="28"/>
        </w:rPr>
      </w:pPr>
      <w:del w:id="2181" w:author="user" w:date="2021-09-24T15:36:00Z">
        <w:r w:rsidRPr="00A47D85" w:rsidDel="00251A5D">
          <w:rPr>
            <w:rFonts w:ascii="標楷體" w:eastAsia="標楷體" w:hAnsi="標楷體" w:cs="Times New Roman"/>
            <w:noProof/>
            <w:color w:val="000000" w:themeColor="text1"/>
            <w:sz w:val="28"/>
            <w:szCs w:val="28"/>
          </w:rPr>
          <w:drawing>
            <wp:inline distT="0" distB="0" distL="0" distR="0" wp14:anchorId="7B1B7914" wp14:editId="6800EABA">
              <wp:extent cx="2481390" cy="3844708"/>
              <wp:effectExtent l="0" t="0" r="0" b="3810"/>
              <wp:docPr id="1" name="圖片 7">
                <a:extLst xmlns:a="http://schemas.openxmlformats.org/drawingml/2006/main">
                  <a:ext uri="{FF2B5EF4-FFF2-40B4-BE49-F238E27FC236}">
                    <a16:creationId xmlns:a16="http://schemas.microsoft.com/office/drawing/2014/main" id="{969C1C1B-F6C6-0041-8D5D-95C37C0E68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969C1C1B-F6C6-0041-8D5D-95C37C0E6822}"/>
                          </a:ext>
                        </a:extLst>
                      </pic:cNvPr>
                      <pic:cNvPicPr>
                        <a:picLocks noChangeAspect="1"/>
                      </pic:cNvPicPr>
                    </pic:nvPicPr>
                    <pic:blipFill>
                      <a:blip r:embed="rId15"/>
                      <a:stretch>
                        <a:fillRect/>
                      </a:stretch>
                    </pic:blipFill>
                    <pic:spPr>
                      <a:xfrm>
                        <a:off x="0" y="0"/>
                        <a:ext cx="2481390" cy="3844708"/>
                      </a:xfrm>
                      <a:prstGeom prst="rect">
                        <a:avLst/>
                      </a:prstGeom>
                    </pic:spPr>
                  </pic:pic>
                </a:graphicData>
              </a:graphic>
            </wp:inline>
          </w:drawing>
        </w:r>
      </w:del>
    </w:p>
    <w:p w14:paraId="2C2FC403" w14:textId="726893CD" w:rsidR="00E703C5" w:rsidRPr="00A47D85" w:rsidDel="00251A5D" w:rsidRDefault="00E703C5" w:rsidP="00462874">
      <w:pPr>
        <w:pStyle w:val="a9"/>
        <w:spacing w:line="360" w:lineRule="auto"/>
        <w:jc w:val="center"/>
        <w:rPr>
          <w:del w:id="2182" w:author="user" w:date="2021-09-24T15:36:00Z"/>
          <w:rFonts w:ascii="Times New Roman" w:eastAsia="標楷體" w:hAnsi="Times New Roman" w:cs="Times New Roman"/>
          <w:color w:val="000000" w:themeColor="text1"/>
          <w:sz w:val="28"/>
          <w:szCs w:val="28"/>
        </w:rPr>
      </w:pPr>
      <w:bookmarkStart w:id="2183" w:name="_Toc31462490"/>
      <w:del w:id="2184" w:author="user" w:date="2021-09-24T15:36:00Z">
        <w:r w:rsidRPr="00A47D85" w:rsidDel="00251A5D">
          <w:rPr>
            <w:rFonts w:ascii="Times New Roman" w:eastAsia="標楷體" w:hAnsi="Times New Roman" w:cs="Times New Roman"/>
            <w:sz w:val="28"/>
            <w:szCs w:val="28"/>
          </w:rPr>
          <w:delText>圖</w:delText>
        </w:r>
        <w:r w:rsidRPr="00A47D85" w:rsidDel="00251A5D">
          <w:rPr>
            <w:rFonts w:ascii="Times New Roman" w:eastAsia="標楷體" w:hAnsi="Times New Roman" w:cs="Times New Roman"/>
            <w:sz w:val="28"/>
            <w:szCs w:val="28"/>
          </w:rPr>
          <w:delText>3</w:delText>
        </w:r>
        <w:r w:rsidRPr="00A47D85" w:rsidDel="00251A5D">
          <w:rPr>
            <w:rFonts w:ascii="Times New Roman" w:eastAsia="標楷體" w:hAnsi="Times New Roman" w:cs="Times New Roman"/>
            <w:sz w:val="28"/>
            <w:szCs w:val="28"/>
          </w:rPr>
          <w:noBreakHyphen/>
        </w:r>
        <w:r w:rsidRPr="00A47D85" w:rsidDel="00251A5D">
          <w:rPr>
            <w:rFonts w:ascii="Times New Roman" w:eastAsia="標楷體" w:hAnsi="Times New Roman" w:cs="Times New Roman"/>
            <w:sz w:val="28"/>
            <w:szCs w:val="28"/>
          </w:rPr>
          <w:fldChar w:fldCharType="begin"/>
        </w:r>
        <w:r w:rsidRPr="00A47D85" w:rsidDel="00251A5D">
          <w:rPr>
            <w:rFonts w:ascii="Times New Roman" w:eastAsia="標楷體" w:hAnsi="Times New Roman" w:cs="Times New Roman"/>
            <w:sz w:val="28"/>
            <w:szCs w:val="28"/>
          </w:rPr>
          <w:delInstrText xml:space="preserve"> SEQ </w:delInstrText>
        </w:r>
        <w:r w:rsidRPr="00A47D85" w:rsidDel="00251A5D">
          <w:rPr>
            <w:rFonts w:ascii="Times New Roman" w:eastAsia="標楷體" w:hAnsi="Times New Roman" w:cs="Times New Roman"/>
            <w:sz w:val="28"/>
            <w:szCs w:val="28"/>
          </w:rPr>
          <w:delInstrText>圖</w:delInstrText>
        </w:r>
        <w:r w:rsidRPr="00A47D85" w:rsidDel="00251A5D">
          <w:rPr>
            <w:rFonts w:ascii="Times New Roman" w:eastAsia="標楷體" w:hAnsi="Times New Roman" w:cs="Times New Roman"/>
            <w:sz w:val="28"/>
            <w:szCs w:val="28"/>
          </w:rPr>
          <w:delInstrText xml:space="preserve"> \* ARABIC \s 1 </w:delInstrText>
        </w:r>
        <w:r w:rsidRPr="00A47D85" w:rsidDel="00251A5D">
          <w:rPr>
            <w:rFonts w:ascii="Times New Roman" w:eastAsia="標楷體" w:hAnsi="Times New Roman" w:cs="Times New Roman"/>
            <w:sz w:val="28"/>
            <w:szCs w:val="28"/>
          </w:rPr>
          <w:fldChar w:fldCharType="separate"/>
        </w:r>
        <w:r w:rsidRPr="00A47D85" w:rsidDel="00251A5D">
          <w:rPr>
            <w:rFonts w:ascii="Times New Roman" w:eastAsia="標楷體" w:hAnsi="Times New Roman" w:cs="Times New Roman"/>
            <w:noProof/>
            <w:sz w:val="28"/>
            <w:szCs w:val="28"/>
          </w:rPr>
          <w:delText>17</w:delText>
        </w:r>
        <w:r w:rsidRPr="00A47D85" w:rsidDel="00251A5D">
          <w:rPr>
            <w:rFonts w:ascii="Times New Roman" w:eastAsia="標楷體" w:hAnsi="Times New Roman" w:cs="Times New Roman"/>
            <w:sz w:val="28"/>
            <w:szCs w:val="28"/>
          </w:rPr>
          <w:fldChar w:fldCharType="end"/>
        </w:r>
        <w:r w:rsidRPr="00A47D85" w:rsidDel="00251A5D">
          <w:rPr>
            <w:rFonts w:ascii="Times New Roman" w:eastAsia="標楷體" w:hAnsi="Times New Roman" w:cs="Times New Roman"/>
            <w:color w:val="000000" w:themeColor="text1"/>
            <w:sz w:val="28"/>
            <w:szCs w:val="28"/>
          </w:rPr>
          <w:delText>單腳站</w:delText>
        </w:r>
        <w:bookmarkEnd w:id="2183"/>
      </w:del>
    </w:p>
    <w:p w14:paraId="3F7F6F19" w14:textId="2A93DD46" w:rsidR="00E703C5" w:rsidRPr="00A47D85" w:rsidDel="00251A5D" w:rsidRDefault="00E703C5" w:rsidP="00462874">
      <w:pPr>
        <w:pStyle w:val="a7"/>
        <w:numPr>
          <w:ilvl w:val="0"/>
          <w:numId w:val="44"/>
        </w:numPr>
        <w:spacing w:line="360" w:lineRule="auto"/>
        <w:ind w:leftChars="0"/>
        <w:jc w:val="both"/>
        <w:rPr>
          <w:del w:id="2185" w:author="user" w:date="2021-09-24T15:36:00Z"/>
          <w:rFonts w:ascii="Times New Roman" w:eastAsia="標楷體" w:hAnsi="Times New Roman" w:cs="Times New Roman"/>
          <w:color w:val="000000" w:themeColor="text1"/>
          <w:sz w:val="28"/>
          <w:szCs w:val="28"/>
        </w:rPr>
      </w:pPr>
      <w:del w:id="2186" w:author="user" w:date="2021-09-24T15:36:00Z">
        <w:r w:rsidRPr="00A47D85" w:rsidDel="00251A5D">
          <w:rPr>
            <w:rFonts w:ascii="Times New Roman" w:eastAsia="標楷體" w:hAnsi="Times New Roman" w:cs="ñœ°Oˇ"/>
            <w:color w:val="000000" w:themeColor="text1"/>
            <w:sz w:val="28"/>
            <w:szCs w:val="28"/>
          </w:rPr>
          <w:delText>物品傳接能力（操作性）</w:delText>
        </w:r>
      </w:del>
    </w:p>
    <w:p w14:paraId="16D5DAEA" w14:textId="0468EF56" w:rsidR="00E703C5" w:rsidRPr="00A47D85" w:rsidDel="00251A5D" w:rsidRDefault="00E703C5" w:rsidP="00462874">
      <w:pPr>
        <w:pStyle w:val="a7"/>
        <w:adjustRightInd w:val="0"/>
        <w:snapToGrid w:val="0"/>
        <w:spacing w:line="360" w:lineRule="auto"/>
        <w:ind w:leftChars="0" w:left="357" w:firstLineChars="200" w:firstLine="560"/>
        <w:jc w:val="both"/>
        <w:rPr>
          <w:del w:id="2187" w:author="user" w:date="2021-09-24T15:36:00Z"/>
          <w:rFonts w:ascii="標楷體" w:eastAsia="標楷體" w:hAnsi="標楷體" w:cs="Times New Roman"/>
          <w:color w:val="000000" w:themeColor="text1"/>
          <w:sz w:val="28"/>
          <w:szCs w:val="28"/>
        </w:rPr>
      </w:pPr>
      <w:del w:id="2188" w:author="user" w:date="2021-09-24T15:36:00Z">
        <w:r w:rsidRPr="00A47D85" w:rsidDel="00251A5D">
          <w:rPr>
            <w:rFonts w:ascii="Times New Roman" w:eastAsia="標楷體" w:hAnsi="Times New Roman" w:cs="Times New Roman" w:hint="eastAsia"/>
            <w:color w:val="000000" w:themeColor="text1"/>
            <w:sz w:val="28"/>
            <w:szCs w:val="28"/>
          </w:rPr>
          <w:delText>操作性測驗項目包括</w:delText>
        </w:r>
        <w:r w:rsidRPr="00A47D85" w:rsidDel="00251A5D">
          <w:rPr>
            <w:rFonts w:ascii="Times New Roman" w:eastAsia="標楷體" w:hAnsi="Times New Roman" w:cs="ñœ°Oˇ"/>
            <w:color w:val="000000" w:themeColor="text1"/>
            <w:sz w:val="28"/>
            <w:szCs w:val="28"/>
          </w:rPr>
          <w:delText>雙手接球</w:delText>
        </w:r>
        <w:r w:rsidRPr="00A47D85" w:rsidDel="00251A5D">
          <w:rPr>
            <w:rFonts w:ascii="Times New Roman" w:eastAsia="標楷體" w:hAnsi="Times New Roman" w:cs="ñœ°Oˇ" w:hint="eastAsia"/>
            <w:color w:val="000000" w:themeColor="text1"/>
            <w:sz w:val="28"/>
            <w:szCs w:val="28"/>
          </w:rPr>
          <w:delText>、</w:delText>
        </w:r>
        <w:r w:rsidRPr="00A47D85" w:rsidDel="00251A5D">
          <w:rPr>
            <w:rFonts w:ascii="Times New Roman" w:eastAsia="標楷體" w:hAnsi="Times New Roman" w:cs="ñœ°Oˇ"/>
            <w:color w:val="000000" w:themeColor="text1"/>
            <w:sz w:val="28"/>
            <w:szCs w:val="28"/>
          </w:rPr>
          <w:delText>過肩投球、原地拍球</w:delText>
        </w:r>
        <w:r w:rsidRPr="00A47D85" w:rsidDel="00251A5D">
          <w:rPr>
            <w:rFonts w:ascii="Times New Roman" w:eastAsia="標楷體" w:hAnsi="Times New Roman" w:cs="ñœ°Oˇ" w:hint="eastAsia"/>
            <w:color w:val="000000" w:themeColor="text1"/>
            <w:sz w:val="28"/>
            <w:szCs w:val="28"/>
          </w:rPr>
          <w:delText>、</w:delText>
        </w:r>
        <w:r w:rsidRPr="00A47D85" w:rsidDel="00251A5D">
          <w:rPr>
            <w:rFonts w:ascii="Times New Roman" w:eastAsia="標楷體" w:hAnsi="Times New Roman" w:cs="ñœ°Oˇ"/>
            <w:color w:val="000000" w:themeColor="text1"/>
            <w:sz w:val="28"/>
            <w:szCs w:val="28"/>
          </w:rPr>
          <w:delText>踢球、打擊</w:delText>
        </w:r>
        <w:r w:rsidRPr="00A47D85" w:rsidDel="00251A5D">
          <w:rPr>
            <w:rFonts w:ascii="Times New Roman" w:eastAsia="標楷體" w:hAnsi="Times New Roman" w:cs="ñœ°Oˇ" w:hint="eastAsia"/>
            <w:color w:val="000000" w:themeColor="text1"/>
            <w:sz w:val="28"/>
            <w:szCs w:val="28"/>
          </w:rPr>
          <w:delText>五項，本研究以</w:delText>
        </w:r>
        <w:r w:rsidRPr="00A47D85" w:rsidDel="00251A5D">
          <w:rPr>
            <w:rFonts w:ascii="Times New Roman" w:eastAsia="標楷體" w:hAnsi="Times New Roman" w:cs="Times New Roman"/>
            <w:color w:val="000000" w:themeColor="text1"/>
            <w:sz w:val="28"/>
            <w:szCs w:val="28"/>
          </w:rPr>
          <w:delText>過肩投球</w:delText>
        </w:r>
        <w:r w:rsidRPr="00A47D85" w:rsidDel="00251A5D">
          <w:rPr>
            <w:rFonts w:ascii="Times New Roman" w:eastAsia="標楷體" w:hAnsi="Times New Roman" w:cs="Times New Roman" w:hint="eastAsia"/>
            <w:color w:val="000000" w:themeColor="text1"/>
            <w:sz w:val="28"/>
            <w:szCs w:val="28"/>
          </w:rPr>
          <w:delText>為範例進行講解</w:delText>
        </w:r>
        <w:r w:rsidRPr="00A47D85" w:rsidDel="00251A5D">
          <w:rPr>
            <w:rFonts w:ascii="Times New Roman" w:eastAsia="標楷體" w:hAnsi="Times New Roman" w:cs="Times New Roman"/>
            <w:color w:val="000000" w:themeColor="text1"/>
            <w:sz w:val="28"/>
            <w:szCs w:val="28"/>
          </w:rPr>
          <w:delText>評分標準</w:delText>
        </w:r>
        <w:r w:rsidRPr="00A47D85" w:rsidDel="00251A5D">
          <w:rPr>
            <w:rFonts w:ascii="Times New Roman" w:eastAsia="標楷體" w:hAnsi="Times New Roman" w:cs="Times New Roman" w:hint="eastAsia"/>
            <w:color w:val="000000" w:themeColor="text1"/>
            <w:sz w:val="28"/>
            <w:szCs w:val="28"/>
          </w:rPr>
          <w:delText>。</w:delText>
        </w:r>
        <w:r w:rsidRPr="00A47D85" w:rsidDel="00251A5D">
          <w:rPr>
            <w:rFonts w:ascii="Times New Roman" w:eastAsia="標楷體" w:hAnsi="Times New Roman" w:cs="Times New Roman"/>
            <w:color w:val="000000" w:themeColor="text1"/>
            <w:sz w:val="28"/>
            <w:szCs w:val="28"/>
          </w:rPr>
          <w:delText>過肩投球評分標準為五個，如下敘述：投球前慣用腳向後跨步（或非慣用腳向前踩一步），得一分；投球時，持球側的肩膀與骨盆向後轉動，得一分；投球時手高舉過頭，得一分；投完球後重心轉移至非慣用腳，得一分；投完球後手臂順著轉向身體對側，得一分，以上動作都能達到即得到五分，如下圖</w:delText>
        </w:r>
        <w:r w:rsidRPr="00A47D85" w:rsidDel="00251A5D">
          <w:rPr>
            <w:rFonts w:ascii="Times New Roman" w:eastAsia="標楷體" w:hAnsi="Times New Roman" w:cs="Times New Roman"/>
            <w:color w:val="000000" w:themeColor="text1"/>
            <w:sz w:val="28"/>
            <w:szCs w:val="28"/>
          </w:rPr>
          <w:delText>3-18</w:delText>
        </w:r>
        <w:r w:rsidRPr="00A47D85" w:rsidDel="00251A5D">
          <w:rPr>
            <w:rFonts w:ascii="Times New Roman" w:eastAsia="標楷體" w:hAnsi="Times New Roman" w:cs="Times New Roman"/>
            <w:color w:val="000000" w:themeColor="text1"/>
            <w:sz w:val="28"/>
            <w:szCs w:val="28"/>
          </w:rPr>
          <w:delText>所示。</w:delText>
        </w:r>
      </w:del>
    </w:p>
    <w:p w14:paraId="253C0BC4" w14:textId="0E708D72" w:rsidR="00E703C5" w:rsidRPr="00A47D85" w:rsidDel="00251A5D" w:rsidRDefault="00E703C5" w:rsidP="00462874">
      <w:pPr>
        <w:pStyle w:val="a7"/>
        <w:spacing w:line="360" w:lineRule="auto"/>
        <w:ind w:leftChars="0" w:left="360"/>
        <w:jc w:val="center"/>
        <w:rPr>
          <w:del w:id="2189" w:author="user" w:date="2021-09-24T15:36:00Z"/>
          <w:rFonts w:ascii="標楷體" w:eastAsia="標楷體" w:hAnsi="標楷體" w:cs="Times New Roman"/>
          <w:color w:val="000000" w:themeColor="text1"/>
          <w:sz w:val="28"/>
          <w:szCs w:val="28"/>
        </w:rPr>
      </w:pPr>
      <w:del w:id="2190" w:author="user" w:date="2021-09-24T15:36:00Z">
        <w:r w:rsidRPr="00A47D85" w:rsidDel="00251A5D">
          <w:rPr>
            <w:rFonts w:ascii="標楷體" w:eastAsia="標楷體" w:hAnsi="標楷體" w:cs="Times New Roman"/>
            <w:noProof/>
            <w:color w:val="000000" w:themeColor="text1"/>
            <w:sz w:val="28"/>
            <w:szCs w:val="28"/>
          </w:rPr>
          <w:drawing>
            <wp:inline distT="0" distB="0" distL="0" distR="0" wp14:anchorId="0639C228" wp14:editId="70DA312D">
              <wp:extent cx="5274310" cy="2842260"/>
              <wp:effectExtent l="0" t="0" r="0"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42260"/>
                      </a:xfrm>
                      <a:prstGeom prst="rect">
                        <a:avLst/>
                      </a:prstGeom>
                    </pic:spPr>
                  </pic:pic>
                </a:graphicData>
              </a:graphic>
            </wp:inline>
          </w:drawing>
        </w:r>
      </w:del>
    </w:p>
    <w:p w14:paraId="0B9C1FFE" w14:textId="0C03BC84" w:rsidR="00E703C5" w:rsidRPr="00A47D85" w:rsidDel="00251A5D" w:rsidRDefault="00E703C5" w:rsidP="00462874">
      <w:pPr>
        <w:pStyle w:val="a9"/>
        <w:spacing w:line="360" w:lineRule="auto"/>
        <w:jc w:val="center"/>
        <w:rPr>
          <w:del w:id="2191" w:author="user" w:date="2021-09-24T15:36:00Z"/>
          <w:rFonts w:ascii="標楷體" w:eastAsia="標楷體" w:hAnsi="標楷體" w:cs="Times New Roman"/>
          <w:color w:val="000000" w:themeColor="text1"/>
          <w:sz w:val="28"/>
          <w:szCs w:val="28"/>
        </w:rPr>
      </w:pPr>
      <w:bookmarkStart w:id="2192" w:name="_Toc31462491"/>
      <w:del w:id="2193" w:author="user" w:date="2021-09-24T15:36:00Z">
        <w:r w:rsidRPr="00A47D85" w:rsidDel="00251A5D">
          <w:rPr>
            <w:rFonts w:ascii="Times New Roman" w:eastAsia="標楷體" w:hAnsi="Times New Roman" w:cs="Times New Roman"/>
            <w:sz w:val="28"/>
            <w:szCs w:val="28"/>
          </w:rPr>
          <w:delText>圖</w:delText>
        </w:r>
        <w:r w:rsidRPr="00A47D85" w:rsidDel="00251A5D">
          <w:rPr>
            <w:rFonts w:ascii="Times New Roman" w:eastAsia="標楷體" w:hAnsi="Times New Roman" w:cs="Times New Roman"/>
            <w:sz w:val="28"/>
            <w:szCs w:val="28"/>
          </w:rPr>
          <w:delText>3</w:delText>
        </w:r>
        <w:r w:rsidRPr="00A47D85" w:rsidDel="00251A5D">
          <w:rPr>
            <w:rFonts w:ascii="Times New Roman" w:eastAsia="標楷體" w:hAnsi="Times New Roman" w:cs="Times New Roman"/>
            <w:sz w:val="28"/>
            <w:szCs w:val="28"/>
          </w:rPr>
          <w:noBreakHyphen/>
        </w:r>
        <w:r w:rsidRPr="00A47D85" w:rsidDel="00251A5D">
          <w:rPr>
            <w:rFonts w:ascii="Times New Roman" w:eastAsia="標楷體" w:hAnsi="Times New Roman" w:cs="Times New Roman"/>
            <w:sz w:val="28"/>
            <w:szCs w:val="28"/>
          </w:rPr>
          <w:fldChar w:fldCharType="begin"/>
        </w:r>
        <w:r w:rsidRPr="00A47D85" w:rsidDel="00251A5D">
          <w:rPr>
            <w:rFonts w:ascii="Times New Roman" w:eastAsia="標楷體" w:hAnsi="Times New Roman" w:cs="Times New Roman"/>
            <w:sz w:val="28"/>
            <w:szCs w:val="28"/>
          </w:rPr>
          <w:delInstrText xml:space="preserve"> SEQ </w:delInstrText>
        </w:r>
        <w:r w:rsidRPr="00A47D85" w:rsidDel="00251A5D">
          <w:rPr>
            <w:rFonts w:ascii="Times New Roman" w:eastAsia="標楷體" w:hAnsi="Times New Roman" w:cs="Times New Roman"/>
            <w:sz w:val="28"/>
            <w:szCs w:val="28"/>
          </w:rPr>
          <w:delInstrText>圖</w:delInstrText>
        </w:r>
        <w:r w:rsidRPr="00A47D85" w:rsidDel="00251A5D">
          <w:rPr>
            <w:rFonts w:ascii="Times New Roman" w:eastAsia="標楷體" w:hAnsi="Times New Roman" w:cs="Times New Roman"/>
            <w:sz w:val="28"/>
            <w:szCs w:val="28"/>
          </w:rPr>
          <w:delInstrText xml:space="preserve"> \* ARABIC \s 1 </w:delInstrText>
        </w:r>
        <w:r w:rsidRPr="00A47D85" w:rsidDel="00251A5D">
          <w:rPr>
            <w:rFonts w:ascii="Times New Roman" w:eastAsia="標楷體" w:hAnsi="Times New Roman" w:cs="Times New Roman"/>
            <w:sz w:val="28"/>
            <w:szCs w:val="28"/>
          </w:rPr>
          <w:fldChar w:fldCharType="separate"/>
        </w:r>
        <w:r w:rsidRPr="00A47D85" w:rsidDel="00251A5D">
          <w:rPr>
            <w:rFonts w:ascii="Times New Roman" w:eastAsia="標楷體" w:hAnsi="Times New Roman" w:cs="Times New Roman"/>
            <w:noProof/>
            <w:sz w:val="28"/>
            <w:szCs w:val="28"/>
          </w:rPr>
          <w:delText>18</w:delText>
        </w:r>
        <w:r w:rsidRPr="00A47D85" w:rsidDel="00251A5D">
          <w:rPr>
            <w:rFonts w:ascii="Times New Roman" w:eastAsia="標楷體" w:hAnsi="Times New Roman" w:cs="Times New Roman"/>
            <w:sz w:val="28"/>
            <w:szCs w:val="28"/>
          </w:rPr>
          <w:fldChar w:fldCharType="end"/>
        </w:r>
        <w:r w:rsidRPr="00A47D85" w:rsidDel="00251A5D">
          <w:rPr>
            <w:rFonts w:ascii="Times New Roman" w:eastAsia="標楷體" w:hAnsi="Times New Roman" w:cs="Times New Roman"/>
            <w:color w:val="000000" w:themeColor="text1"/>
            <w:sz w:val="28"/>
            <w:szCs w:val="28"/>
          </w:rPr>
          <w:delText>過肩</w:delText>
        </w:r>
        <w:r w:rsidRPr="00A47D85" w:rsidDel="00251A5D">
          <w:rPr>
            <w:rFonts w:ascii="標楷體" w:eastAsia="標楷體" w:hAnsi="標楷體" w:cs="Times New Roman" w:hint="eastAsia"/>
            <w:color w:val="000000" w:themeColor="text1"/>
            <w:sz w:val="28"/>
            <w:szCs w:val="28"/>
          </w:rPr>
          <w:delText>投球</w:delText>
        </w:r>
        <w:bookmarkEnd w:id="2192"/>
      </w:del>
    </w:p>
    <w:p w14:paraId="7F84192E" w14:textId="3F8CFA1D" w:rsidR="00E703C5" w:rsidRPr="00A47D85" w:rsidDel="00251A5D" w:rsidRDefault="00E703C5" w:rsidP="00462874">
      <w:pPr>
        <w:pStyle w:val="a7"/>
        <w:numPr>
          <w:ilvl w:val="0"/>
          <w:numId w:val="44"/>
        </w:numPr>
        <w:spacing w:line="360" w:lineRule="auto"/>
        <w:ind w:leftChars="0"/>
        <w:jc w:val="both"/>
        <w:rPr>
          <w:del w:id="2194" w:author="user" w:date="2021-09-24T15:36:00Z"/>
          <w:rFonts w:ascii="Times New Roman" w:eastAsia="標楷體" w:hAnsi="Times New Roman" w:cs="Times New Roman"/>
          <w:color w:val="000000" w:themeColor="text1"/>
          <w:sz w:val="28"/>
          <w:szCs w:val="28"/>
        </w:rPr>
      </w:pPr>
      <w:del w:id="2195" w:author="user" w:date="2021-09-24T15:36:00Z">
        <w:r w:rsidRPr="00A47D85" w:rsidDel="00251A5D">
          <w:rPr>
            <w:rFonts w:ascii="Times New Roman" w:eastAsia="標楷體" w:hAnsi="Times New Roman"/>
            <w:color w:val="000000" w:themeColor="text1"/>
            <w:sz w:val="28"/>
            <w:szCs w:val="28"/>
          </w:rPr>
          <w:delText>移位能力（移動性）</w:delText>
        </w:r>
      </w:del>
    </w:p>
    <w:p w14:paraId="09C6E59C" w14:textId="5B16860A" w:rsidR="00E703C5" w:rsidRPr="00A47D85" w:rsidDel="00251A5D" w:rsidRDefault="00E703C5" w:rsidP="00462874">
      <w:pPr>
        <w:adjustRightInd w:val="0"/>
        <w:snapToGrid w:val="0"/>
        <w:spacing w:line="360" w:lineRule="auto"/>
        <w:ind w:firstLineChars="200" w:firstLine="560"/>
        <w:jc w:val="both"/>
        <w:rPr>
          <w:del w:id="2196" w:author="user" w:date="2021-09-24T15:36:00Z"/>
          <w:rFonts w:ascii="BiauKai" w:eastAsia="BiauKai" w:hAnsi="BiauKai"/>
          <w:color w:val="000000" w:themeColor="text1"/>
          <w:sz w:val="28"/>
          <w:szCs w:val="28"/>
        </w:rPr>
      </w:pPr>
      <w:del w:id="2197" w:author="user" w:date="2021-09-24T15:36:00Z">
        <w:r w:rsidRPr="00A47D85" w:rsidDel="00251A5D">
          <w:rPr>
            <w:rFonts w:ascii="Times New Roman" w:eastAsia="標楷體" w:hAnsi="Times New Roman" w:cs="Times New Roman" w:hint="eastAsia"/>
            <w:color w:val="000000" w:themeColor="text1"/>
            <w:sz w:val="28"/>
            <w:szCs w:val="28"/>
          </w:rPr>
          <w:delText>移動性測驗項目包括</w:delText>
        </w:r>
        <w:r w:rsidRPr="00A47D85" w:rsidDel="00251A5D">
          <w:rPr>
            <w:rFonts w:ascii="Times New Roman" w:eastAsia="標楷體" w:hAnsi="Times New Roman" w:cs="ñœ°Oˇ"/>
            <w:color w:val="000000" w:themeColor="text1"/>
            <w:sz w:val="28"/>
            <w:szCs w:val="28"/>
          </w:rPr>
          <w:delText>下樓梯</w:delText>
        </w:r>
        <w:r w:rsidRPr="00A47D85" w:rsidDel="00251A5D">
          <w:rPr>
            <w:rFonts w:ascii="Times New Roman" w:eastAsia="標楷體" w:hAnsi="Times New Roman" w:cs="ñœ°Oˇ" w:hint="eastAsia"/>
            <w:color w:val="000000" w:themeColor="text1"/>
            <w:sz w:val="28"/>
            <w:szCs w:val="28"/>
          </w:rPr>
          <w:delText>、</w:delText>
        </w:r>
        <w:r w:rsidRPr="00A47D85" w:rsidDel="00251A5D">
          <w:rPr>
            <w:rFonts w:ascii="Times New Roman" w:eastAsia="標楷體" w:hAnsi="Times New Roman" w:cs="ñœ°Oˇ"/>
            <w:color w:val="000000" w:themeColor="text1"/>
            <w:sz w:val="28"/>
            <w:szCs w:val="28"/>
          </w:rPr>
          <w:delText>跑步、立定跳遠、、滑步側移、單腳連續跳</w:delText>
        </w:r>
        <w:r w:rsidRPr="00A47D85" w:rsidDel="00251A5D">
          <w:rPr>
            <w:rFonts w:ascii="Times New Roman" w:eastAsia="標楷體" w:hAnsi="Times New Roman" w:cs="ñœ°Oˇ" w:hint="eastAsia"/>
            <w:color w:val="000000" w:themeColor="text1"/>
            <w:sz w:val="28"/>
            <w:szCs w:val="28"/>
          </w:rPr>
          <w:delText>、</w:delText>
        </w:r>
        <w:r w:rsidRPr="00A47D85" w:rsidDel="00251A5D">
          <w:rPr>
            <w:rFonts w:ascii="Times New Roman" w:eastAsia="標楷體" w:hAnsi="Times New Roman" w:cs="ñœ°Oˇ"/>
            <w:color w:val="000000" w:themeColor="text1"/>
            <w:sz w:val="28"/>
            <w:szCs w:val="28"/>
          </w:rPr>
          <w:delText>躍馬步、雙腳左右來回</w:delText>
        </w:r>
        <w:r w:rsidRPr="00A47D85" w:rsidDel="00251A5D">
          <w:rPr>
            <w:rFonts w:ascii="Times New Roman" w:eastAsia="標楷體" w:hAnsi="Times New Roman" w:cs="ñœ°Oˇ" w:hint="eastAsia"/>
            <w:color w:val="000000" w:themeColor="text1"/>
            <w:sz w:val="28"/>
            <w:szCs w:val="28"/>
          </w:rPr>
          <w:delText>、</w:delText>
        </w:r>
        <w:r w:rsidRPr="00A47D85" w:rsidDel="00251A5D">
          <w:rPr>
            <w:rFonts w:ascii="Times New Roman" w:eastAsia="標楷體" w:hAnsi="Times New Roman" w:cs="ñœ°Oˇ"/>
            <w:color w:val="000000" w:themeColor="text1"/>
            <w:sz w:val="28"/>
            <w:szCs w:val="28"/>
          </w:rPr>
          <w:delText>跨步跳</w:delText>
        </w:r>
        <w:r w:rsidRPr="00A47D85" w:rsidDel="00251A5D">
          <w:rPr>
            <w:rFonts w:ascii="Times New Roman" w:eastAsia="標楷體" w:hAnsi="Times New Roman" w:cs="ñœ°Oˇ" w:hint="eastAsia"/>
            <w:color w:val="000000" w:themeColor="text1"/>
            <w:sz w:val="28"/>
            <w:szCs w:val="28"/>
          </w:rPr>
          <w:delText>八項，本研究以</w:delText>
        </w:r>
        <w:r w:rsidRPr="00A47D85" w:rsidDel="00251A5D">
          <w:rPr>
            <w:rFonts w:ascii="Times New Roman" w:eastAsia="標楷體" w:hAnsi="Times New Roman" w:cs="Times New Roman"/>
            <w:color w:val="000000" w:themeColor="text1"/>
            <w:sz w:val="28"/>
            <w:szCs w:val="28"/>
          </w:rPr>
          <w:delText>跑步</w:delText>
        </w:r>
        <w:r w:rsidRPr="00A47D85" w:rsidDel="00251A5D">
          <w:rPr>
            <w:rFonts w:ascii="Times New Roman" w:eastAsia="標楷體" w:hAnsi="Times New Roman" w:cs="Times New Roman" w:hint="eastAsia"/>
            <w:color w:val="000000" w:themeColor="text1"/>
            <w:sz w:val="28"/>
            <w:szCs w:val="28"/>
          </w:rPr>
          <w:delText>為範例進行講解</w:delText>
        </w:r>
        <w:r w:rsidRPr="00A47D85" w:rsidDel="00251A5D">
          <w:rPr>
            <w:rFonts w:ascii="Times New Roman" w:eastAsia="標楷體" w:hAnsi="Times New Roman" w:cs="Times New Roman"/>
            <w:color w:val="000000" w:themeColor="text1"/>
            <w:sz w:val="28"/>
            <w:szCs w:val="28"/>
          </w:rPr>
          <w:delText>評分標準</w:delText>
        </w:r>
        <w:r w:rsidRPr="00A47D85" w:rsidDel="00251A5D">
          <w:rPr>
            <w:rFonts w:ascii="Times New Roman" w:eastAsia="標楷體" w:hAnsi="Times New Roman" w:cs="Times New Roman" w:hint="eastAsia"/>
            <w:color w:val="000000" w:themeColor="text1"/>
            <w:sz w:val="28"/>
            <w:szCs w:val="28"/>
          </w:rPr>
          <w:delText>。</w:delText>
        </w:r>
        <w:r w:rsidRPr="00A47D85" w:rsidDel="00251A5D">
          <w:rPr>
            <w:rFonts w:ascii="Times New Roman" w:eastAsia="標楷體" w:hAnsi="Times New Roman" w:cs="Times New Roman"/>
            <w:color w:val="000000" w:themeColor="text1"/>
            <w:sz w:val="28"/>
            <w:szCs w:val="28"/>
          </w:rPr>
          <w:delText>跑步評分標準為六個，如下敘述：沒有同手同腳的情形，得一分；有出現雙腳短暫同時離地時期，得一分；以腳跟或腳尖較小面積著地，非整個腳掌，得一分；跑步時有身體前傾，得一分；腳離地後，出現非著地腳彎曲幾乎</w:delText>
        </w:r>
        <w:r w:rsidRPr="00A47D85" w:rsidDel="00251A5D">
          <w:rPr>
            <w:rFonts w:ascii="Times New Roman" w:eastAsia="標楷體" w:hAnsi="Times New Roman" w:cs="Times New Roman"/>
            <w:color w:val="000000" w:themeColor="text1"/>
            <w:sz w:val="28"/>
            <w:szCs w:val="28"/>
          </w:rPr>
          <w:delText>90</w:delText>
        </w:r>
        <w:r w:rsidRPr="00A47D85" w:rsidDel="00251A5D">
          <w:rPr>
            <w:rFonts w:ascii="Times New Roman" w:eastAsia="標楷體" w:hAnsi="Times New Roman" w:cs="Times New Roman"/>
            <w:color w:val="000000" w:themeColor="text1"/>
            <w:sz w:val="28"/>
            <w:szCs w:val="28"/>
          </w:rPr>
          <w:delText>度，接近臀部，得一分；不會偏移直線</w:delText>
        </w:r>
        <w:r w:rsidRPr="00A47D85" w:rsidDel="00251A5D">
          <w:rPr>
            <w:rFonts w:ascii="Times New Roman" w:eastAsia="標楷體" w:hAnsi="Times New Roman" w:cs="Times New Roman"/>
            <w:color w:val="000000" w:themeColor="text1"/>
            <w:sz w:val="28"/>
            <w:szCs w:val="28"/>
          </w:rPr>
          <w:delText>A</w:delText>
        </w:r>
        <w:r w:rsidRPr="00A47D85" w:rsidDel="00251A5D">
          <w:rPr>
            <w:rFonts w:ascii="Times New Roman" w:eastAsia="標楷體" w:hAnsi="Times New Roman" w:cs="Times New Roman"/>
            <w:color w:val="000000" w:themeColor="text1"/>
            <w:sz w:val="28"/>
            <w:szCs w:val="28"/>
          </w:rPr>
          <w:delText>超過</w:delText>
        </w:r>
        <w:r w:rsidRPr="00A47D85" w:rsidDel="00251A5D">
          <w:rPr>
            <w:rFonts w:ascii="Times New Roman" w:eastAsia="標楷體" w:hAnsi="Times New Roman" w:cs="Times New Roman"/>
            <w:color w:val="000000" w:themeColor="text1"/>
            <w:sz w:val="28"/>
            <w:szCs w:val="28"/>
          </w:rPr>
          <w:delText>15</w:delText>
        </w:r>
        <w:r w:rsidRPr="00A47D85" w:rsidDel="00251A5D">
          <w:rPr>
            <w:rFonts w:ascii="Times New Roman" w:eastAsia="標楷體" w:hAnsi="Times New Roman" w:cs="Times New Roman"/>
            <w:color w:val="000000" w:themeColor="text1"/>
            <w:sz w:val="28"/>
            <w:szCs w:val="28"/>
          </w:rPr>
          <w:delText>公分，以上動作都能達到即得到六分，如下圖</w:delText>
        </w:r>
        <w:r w:rsidRPr="00A47D85" w:rsidDel="00251A5D">
          <w:rPr>
            <w:rFonts w:ascii="Times New Roman" w:eastAsia="標楷體" w:hAnsi="Times New Roman" w:cs="Times New Roman"/>
            <w:color w:val="000000" w:themeColor="text1"/>
            <w:sz w:val="28"/>
            <w:szCs w:val="28"/>
          </w:rPr>
          <w:delText>3-19</w:delText>
        </w:r>
        <w:r w:rsidRPr="00A47D85" w:rsidDel="00251A5D">
          <w:rPr>
            <w:rFonts w:ascii="Times New Roman" w:eastAsia="標楷體" w:hAnsi="Times New Roman" w:cs="Times New Roman"/>
            <w:color w:val="000000" w:themeColor="text1"/>
            <w:sz w:val="28"/>
            <w:szCs w:val="28"/>
          </w:rPr>
          <w:delText>所示。</w:delText>
        </w:r>
      </w:del>
    </w:p>
    <w:p w14:paraId="2E635ABA" w14:textId="1CECF29C" w:rsidR="00E703C5" w:rsidRPr="00A47D85" w:rsidDel="00251A5D" w:rsidRDefault="00E703C5" w:rsidP="00462874">
      <w:pPr>
        <w:spacing w:line="360" w:lineRule="auto"/>
        <w:jc w:val="center"/>
        <w:rPr>
          <w:del w:id="2198" w:author="user" w:date="2021-09-24T15:36:00Z"/>
          <w:rFonts w:ascii="BiauKai" w:eastAsia="BiauKai" w:hAnsi="BiauKai"/>
          <w:color w:val="000000" w:themeColor="text1"/>
          <w:sz w:val="28"/>
          <w:szCs w:val="28"/>
        </w:rPr>
      </w:pPr>
      <w:del w:id="2199" w:author="user" w:date="2021-09-24T15:36:00Z">
        <w:r w:rsidRPr="00A47D85" w:rsidDel="00251A5D">
          <w:rPr>
            <w:rFonts w:ascii="BiauKai" w:eastAsia="BiauKai" w:hAnsi="BiauKai"/>
            <w:noProof/>
            <w:color w:val="000000" w:themeColor="text1"/>
            <w:sz w:val="28"/>
            <w:szCs w:val="28"/>
          </w:rPr>
          <w:drawing>
            <wp:inline distT="0" distB="0" distL="0" distR="0" wp14:anchorId="7D9D7179" wp14:editId="1C171EFA">
              <wp:extent cx="5269112" cy="2476983"/>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7274" cy="2480820"/>
                      </a:xfrm>
                      <a:prstGeom prst="rect">
                        <a:avLst/>
                      </a:prstGeom>
                    </pic:spPr>
                  </pic:pic>
                </a:graphicData>
              </a:graphic>
            </wp:inline>
          </w:drawing>
        </w:r>
      </w:del>
    </w:p>
    <w:p w14:paraId="349C6F3B" w14:textId="0C33226B" w:rsidR="00E703C5" w:rsidRPr="00A47D85" w:rsidDel="00251A5D" w:rsidRDefault="00E703C5" w:rsidP="00462874">
      <w:pPr>
        <w:pStyle w:val="a9"/>
        <w:spacing w:line="360" w:lineRule="auto"/>
        <w:jc w:val="center"/>
        <w:rPr>
          <w:del w:id="2200" w:author="user" w:date="2021-09-24T15:36:00Z"/>
          <w:rFonts w:ascii="Times New Roman" w:eastAsia="標楷體" w:hAnsi="Times New Roman" w:cs="Times New Roman"/>
          <w:color w:val="000000" w:themeColor="text1"/>
          <w:sz w:val="28"/>
          <w:szCs w:val="28"/>
        </w:rPr>
      </w:pPr>
      <w:bookmarkStart w:id="2201" w:name="_Toc31462492"/>
      <w:del w:id="2202" w:author="user" w:date="2021-09-24T15:36:00Z">
        <w:r w:rsidRPr="00A47D85" w:rsidDel="00251A5D">
          <w:rPr>
            <w:rFonts w:ascii="Times New Roman" w:eastAsia="標楷體" w:hAnsi="Times New Roman" w:cs="Times New Roman"/>
            <w:sz w:val="28"/>
            <w:szCs w:val="28"/>
          </w:rPr>
          <w:delText>圖</w:delText>
        </w:r>
        <w:r w:rsidRPr="00A47D85" w:rsidDel="00251A5D">
          <w:rPr>
            <w:rFonts w:ascii="Times New Roman" w:eastAsia="標楷體" w:hAnsi="Times New Roman" w:cs="Times New Roman"/>
            <w:sz w:val="28"/>
            <w:szCs w:val="28"/>
          </w:rPr>
          <w:delText>3</w:delText>
        </w:r>
        <w:r w:rsidRPr="00A47D85" w:rsidDel="00251A5D">
          <w:rPr>
            <w:rFonts w:ascii="Times New Roman" w:eastAsia="標楷體" w:hAnsi="Times New Roman" w:cs="Times New Roman"/>
            <w:sz w:val="28"/>
            <w:szCs w:val="28"/>
          </w:rPr>
          <w:noBreakHyphen/>
        </w:r>
        <w:r w:rsidRPr="00A47D85" w:rsidDel="00251A5D">
          <w:rPr>
            <w:rFonts w:ascii="Times New Roman" w:eastAsia="標楷體" w:hAnsi="Times New Roman" w:cs="Times New Roman"/>
            <w:sz w:val="28"/>
            <w:szCs w:val="28"/>
          </w:rPr>
          <w:fldChar w:fldCharType="begin"/>
        </w:r>
        <w:r w:rsidRPr="00A47D85" w:rsidDel="00251A5D">
          <w:rPr>
            <w:rFonts w:ascii="Times New Roman" w:eastAsia="標楷體" w:hAnsi="Times New Roman" w:cs="Times New Roman"/>
            <w:sz w:val="28"/>
            <w:szCs w:val="28"/>
          </w:rPr>
          <w:delInstrText xml:space="preserve"> SEQ </w:delInstrText>
        </w:r>
        <w:r w:rsidRPr="00A47D85" w:rsidDel="00251A5D">
          <w:rPr>
            <w:rFonts w:ascii="Times New Roman" w:eastAsia="標楷體" w:hAnsi="Times New Roman" w:cs="Times New Roman"/>
            <w:sz w:val="28"/>
            <w:szCs w:val="28"/>
          </w:rPr>
          <w:delInstrText>圖</w:delInstrText>
        </w:r>
        <w:r w:rsidRPr="00A47D85" w:rsidDel="00251A5D">
          <w:rPr>
            <w:rFonts w:ascii="Times New Roman" w:eastAsia="標楷體" w:hAnsi="Times New Roman" w:cs="Times New Roman"/>
            <w:sz w:val="28"/>
            <w:szCs w:val="28"/>
          </w:rPr>
          <w:delInstrText xml:space="preserve"> \* ARABIC \s 1 </w:delInstrText>
        </w:r>
        <w:r w:rsidRPr="00A47D85" w:rsidDel="00251A5D">
          <w:rPr>
            <w:rFonts w:ascii="Times New Roman" w:eastAsia="標楷體" w:hAnsi="Times New Roman" w:cs="Times New Roman"/>
            <w:sz w:val="28"/>
            <w:szCs w:val="28"/>
          </w:rPr>
          <w:fldChar w:fldCharType="separate"/>
        </w:r>
        <w:r w:rsidRPr="00A47D85" w:rsidDel="00251A5D">
          <w:rPr>
            <w:rFonts w:ascii="Times New Roman" w:eastAsia="標楷體" w:hAnsi="Times New Roman" w:cs="Times New Roman"/>
            <w:noProof/>
            <w:sz w:val="28"/>
            <w:szCs w:val="28"/>
          </w:rPr>
          <w:delText>19</w:delText>
        </w:r>
        <w:r w:rsidRPr="00A47D85" w:rsidDel="00251A5D">
          <w:rPr>
            <w:rFonts w:ascii="Times New Roman" w:eastAsia="標楷體" w:hAnsi="Times New Roman" w:cs="Times New Roman"/>
            <w:sz w:val="28"/>
            <w:szCs w:val="28"/>
          </w:rPr>
          <w:fldChar w:fldCharType="end"/>
        </w:r>
        <w:r w:rsidRPr="00A47D85" w:rsidDel="00251A5D">
          <w:rPr>
            <w:rFonts w:ascii="Times New Roman" w:eastAsia="標楷體" w:hAnsi="Times New Roman" w:cs="Times New Roman"/>
            <w:color w:val="000000" w:themeColor="text1"/>
            <w:sz w:val="28"/>
            <w:szCs w:val="28"/>
          </w:rPr>
          <w:delText>跑步</w:delText>
        </w:r>
        <w:bookmarkEnd w:id="2201"/>
      </w:del>
    </w:p>
    <w:p w14:paraId="70640638" w14:textId="5D02692D" w:rsidR="00E703C5" w:rsidRPr="00A47D85" w:rsidDel="00251A5D" w:rsidRDefault="00E703C5" w:rsidP="00462874">
      <w:pPr>
        <w:adjustRightInd w:val="0"/>
        <w:snapToGrid w:val="0"/>
        <w:spacing w:line="360" w:lineRule="auto"/>
        <w:ind w:firstLineChars="200" w:firstLine="560"/>
        <w:jc w:val="both"/>
        <w:rPr>
          <w:del w:id="2203" w:author="user" w:date="2021-09-24T15:36:00Z"/>
          <w:rFonts w:ascii="Times New Roman" w:eastAsia="標楷體" w:hAnsi="Times New Roman"/>
          <w:color w:val="000000" w:themeColor="text1"/>
          <w:sz w:val="28"/>
          <w:szCs w:val="28"/>
        </w:rPr>
      </w:pPr>
      <w:del w:id="2204" w:author="user" w:date="2021-09-24T15:36:00Z">
        <w:r w:rsidRPr="00A47D85" w:rsidDel="00251A5D">
          <w:rPr>
            <w:rFonts w:ascii="Times New Roman" w:eastAsia="標楷體" w:hAnsi="Times New Roman"/>
            <w:color w:val="000000" w:themeColor="text1"/>
            <w:sz w:val="28"/>
            <w:szCs w:val="28"/>
          </w:rPr>
          <w:delText>動作技能測驗有些動作需要工具，因此</w:delText>
        </w:r>
        <w:r w:rsidRPr="00A47D85" w:rsidDel="00251A5D">
          <w:rPr>
            <w:rFonts w:ascii="Times New Roman" w:eastAsia="標楷體" w:hAnsi="Times New Roman" w:hint="eastAsia"/>
            <w:color w:val="000000" w:themeColor="text1"/>
            <w:sz w:val="28"/>
            <w:szCs w:val="28"/>
          </w:rPr>
          <w:delText>本研究根據量表提供制定的所需工具，進行</w:delText>
        </w:r>
        <w:r w:rsidRPr="00A47D85" w:rsidDel="00251A5D">
          <w:rPr>
            <w:rFonts w:ascii="Times New Roman" w:eastAsia="標楷體" w:hAnsi="Times New Roman"/>
            <w:color w:val="000000" w:themeColor="text1"/>
            <w:sz w:val="28"/>
            <w:szCs w:val="28"/>
          </w:rPr>
          <w:delText>準備</w:delText>
        </w:r>
        <w:r w:rsidRPr="00A47D85" w:rsidDel="00251A5D">
          <w:rPr>
            <w:rFonts w:ascii="Times New Roman" w:eastAsia="標楷體" w:hAnsi="Times New Roman" w:hint="eastAsia"/>
            <w:color w:val="000000" w:themeColor="text1"/>
            <w:sz w:val="28"/>
            <w:szCs w:val="28"/>
          </w:rPr>
          <w:delText>與自製</w:delText>
        </w:r>
        <w:r w:rsidRPr="00A47D85" w:rsidDel="00251A5D">
          <w:rPr>
            <w:rFonts w:ascii="Times New Roman" w:eastAsia="標楷體" w:hAnsi="Times New Roman"/>
            <w:color w:val="000000" w:themeColor="text1"/>
            <w:sz w:val="28"/>
            <w:szCs w:val="28"/>
          </w:rPr>
          <w:delText>相關工具，如塑膠球棒（打擊）、穿線的軟球（打擊）、軟棒球（投球）、軟籃球（拍球）、軟排球（接球）、可撕膠帶（場地）、巧拼（跨跳），如下圖</w:delText>
        </w:r>
        <w:r w:rsidRPr="00A47D85" w:rsidDel="00251A5D">
          <w:rPr>
            <w:rFonts w:ascii="Times New Roman" w:eastAsia="標楷體" w:hAnsi="Times New Roman" w:cs="Times New Roman"/>
            <w:color w:val="000000" w:themeColor="text1"/>
            <w:sz w:val="28"/>
            <w:szCs w:val="28"/>
          </w:rPr>
          <w:delText>3-20</w:delText>
        </w:r>
        <w:r w:rsidRPr="00A47D85" w:rsidDel="00251A5D">
          <w:rPr>
            <w:rFonts w:ascii="Times New Roman" w:eastAsia="標楷體" w:hAnsi="Times New Roman"/>
            <w:color w:val="000000" w:themeColor="text1"/>
            <w:sz w:val="28"/>
            <w:szCs w:val="28"/>
          </w:rPr>
          <w:delText>所示。</w:delText>
        </w:r>
      </w:del>
    </w:p>
    <w:p w14:paraId="484F7FBD" w14:textId="26419037" w:rsidR="00E703C5" w:rsidRPr="00A47D85" w:rsidDel="00251A5D" w:rsidRDefault="00E703C5" w:rsidP="00462874">
      <w:pPr>
        <w:spacing w:line="360" w:lineRule="auto"/>
        <w:jc w:val="center"/>
        <w:rPr>
          <w:del w:id="2205" w:author="user" w:date="2021-09-24T15:36:00Z"/>
          <w:rFonts w:ascii="BiauKai" w:eastAsia="BiauKai" w:hAnsi="BiauKai"/>
          <w:color w:val="000000" w:themeColor="text1"/>
          <w:sz w:val="28"/>
          <w:szCs w:val="28"/>
        </w:rPr>
      </w:pPr>
      <w:del w:id="2206" w:author="user" w:date="2021-09-24T15:36:00Z">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706368" behindDoc="0" locked="0" layoutInCell="1" allowOverlap="1" wp14:anchorId="3E0C2593" wp14:editId="730A608D">
                  <wp:simplePos x="0" y="0"/>
                  <wp:positionH relativeFrom="column">
                    <wp:posOffset>5336141</wp:posOffset>
                  </wp:positionH>
                  <wp:positionV relativeFrom="paragraph">
                    <wp:posOffset>2770136</wp:posOffset>
                  </wp:positionV>
                  <wp:extent cx="839972" cy="489098"/>
                  <wp:effectExtent l="0" t="0" r="0" b="0"/>
                  <wp:wrapNone/>
                  <wp:docPr id="38" name="矩形 38"/>
                  <wp:cNvGraphicFramePr/>
                  <a:graphic xmlns:a="http://schemas.openxmlformats.org/drawingml/2006/main">
                    <a:graphicData uri="http://schemas.microsoft.com/office/word/2010/wordprocessingShape">
                      <wps:wsp>
                        <wps:cNvSpPr/>
                        <wps:spPr>
                          <a:xfrm>
                            <a:off x="0" y="0"/>
                            <a:ext cx="839972"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0B046A" w14:textId="77777777" w:rsidR="00F70364" w:rsidRPr="000B790D" w:rsidRDefault="00F70364" w:rsidP="00E703C5">
                              <w:pPr>
                                <w:spacing w:line="360" w:lineRule="auto"/>
                                <w:jc w:val="both"/>
                                <w:rPr>
                                  <w:rFonts w:ascii="標楷體" w:eastAsia="標楷體" w:hAnsi="標楷體"/>
                                  <w:color w:val="FF0000"/>
                                </w:rPr>
                              </w:pPr>
                              <w:r>
                                <w:rPr>
                                  <w:rFonts w:ascii="標楷體" w:eastAsia="標楷體" w:hAnsi="標楷體" w:hint="eastAsia"/>
                                  <w:color w:val="FF0000"/>
                                </w:rPr>
                                <w:t>穿線軟球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C2593" id="矩形 38" o:spid="_x0000_s1026" style="position:absolute;left:0;text-align:left;margin-left:420.15pt;margin-top:218.1pt;width:66.1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" filled="f" stroked="f" strokeweight="1pt">
                  <v:textbox>
                    <w:txbxContent>
                      <w:p w14:paraId="550B046A" w14:textId="77777777" w:rsidR="00F70364" w:rsidRPr="000B790D" w:rsidRDefault="00F70364" w:rsidP="00E703C5">
                        <w:pPr>
                          <w:spacing w:line="360" w:lineRule="auto"/>
                          <w:jc w:val="both"/>
                          <w:rPr>
                            <w:rFonts w:ascii="標楷體" w:eastAsia="標楷體" w:hAnsi="標楷體"/>
                            <w:color w:val="FF0000"/>
                          </w:rPr>
                        </w:pPr>
                        <w:r>
                          <w:rPr>
                            <w:rFonts w:ascii="標楷體" w:eastAsia="標楷體" w:hAnsi="標楷體" w:hint="eastAsia"/>
                            <w:color w:val="FF0000"/>
                          </w:rPr>
                          <w:t>穿線軟球</w:t>
                        </w:r>
                      </w:p>
                    </w:txbxContent>
                  </v:textbox>
                </v:rec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705344" behindDoc="0" locked="0" layoutInCell="1" allowOverlap="1" wp14:anchorId="7026ED7E" wp14:editId="2071E6BF">
                  <wp:simplePos x="0" y="0"/>
                  <wp:positionH relativeFrom="column">
                    <wp:posOffset>4653280</wp:posOffset>
                  </wp:positionH>
                  <wp:positionV relativeFrom="paragraph">
                    <wp:posOffset>3010815</wp:posOffset>
                  </wp:positionV>
                  <wp:extent cx="680484" cy="0"/>
                  <wp:effectExtent l="0" t="76200" r="0" b="88900"/>
                  <wp:wrapNone/>
                  <wp:docPr id="37" name="直線箭頭接點 37"/>
                  <wp:cNvGraphicFramePr/>
                  <a:graphic xmlns:a="http://schemas.openxmlformats.org/drawingml/2006/main">
                    <a:graphicData uri="http://schemas.microsoft.com/office/word/2010/wordprocessingShape">
                      <wps:wsp>
                        <wps:cNvCnPr/>
                        <wps:spPr>
                          <a:xfrm>
                            <a:off x="0" y="0"/>
                            <a:ext cx="680484"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CC0316" id="直線箭頭接點 37" o:spid="_x0000_s1026" type="#_x0000_t32" style="position:absolute;margin-left:366.4pt;margin-top:237.05pt;width:53.6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" strokecolor="red" strokeweight="3pt">
                  <v:stroke endarrow="block" joinstyle="miter"/>
                </v:shape>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704320" behindDoc="0" locked="0" layoutInCell="1" allowOverlap="1" wp14:anchorId="4CADFD7C" wp14:editId="49E25E8E">
                  <wp:simplePos x="0" y="0"/>
                  <wp:positionH relativeFrom="column">
                    <wp:posOffset>5336141</wp:posOffset>
                  </wp:positionH>
                  <wp:positionV relativeFrom="paragraph">
                    <wp:posOffset>2514319</wp:posOffset>
                  </wp:positionV>
                  <wp:extent cx="839972" cy="489098"/>
                  <wp:effectExtent l="0" t="0" r="0" b="0"/>
                  <wp:wrapNone/>
                  <wp:docPr id="36" name="矩形 36"/>
                  <wp:cNvGraphicFramePr/>
                  <a:graphic xmlns:a="http://schemas.openxmlformats.org/drawingml/2006/main">
                    <a:graphicData uri="http://schemas.microsoft.com/office/word/2010/wordprocessingShape">
                      <wps:wsp>
                        <wps:cNvSpPr/>
                        <wps:spPr>
                          <a:xfrm>
                            <a:off x="0" y="0"/>
                            <a:ext cx="839972"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F84D67" w14:textId="77777777" w:rsidR="00F70364" w:rsidRPr="000B790D" w:rsidRDefault="00F70364" w:rsidP="00E703C5">
                              <w:pPr>
                                <w:spacing w:line="360" w:lineRule="auto"/>
                                <w:jc w:val="both"/>
                                <w:rPr>
                                  <w:rFonts w:ascii="標楷體" w:eastAsia="標楷體" w:hAnsi="標楷體"/>
                                  <w:color w:val="FF0000"/>
                                </w:rPr>
                              </w:pPr>
                              <w:r>
                                <w:rPr>
                                  <w:rFonts w:ascii="標楷體" w:eastAsia="標楷體" w:hAnsi="標楷體" w:hint="eastAsia"/>
                                  <w:color w:val="FF0000"/>
                                </w:rPr>
                                <w:t>塑膠球棒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DFD7C" id="矩形 36" o:spid="_x0000_s1027" style="position:absolute;left:0;text-align:left;margin-left:420.15pt;margin-top:198pt;width:66.15pt;height:3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" filled="f" stroked="f" strokeweight="1pt">
                  <v:textbox>
                    <w:txbxContent>
                      <w:p w14:paraId="1CF84D67" w14:textId="77777777" w:rsidR="00F70364" w:rsidRPr="000B790D" w:rsidRDefault="00F70364" w:rsidP="00E703C5">
                        <w:pPr>
                          <w:spacing w:line="360" w:lineRule="auto"/>
                          <w:jc w:val="both"/>
                          <w:rPr>
                            <w:rFonts w:ascii="標楷體" w:eastAsia="標楷體" w:hAnsi="標楷體"/>
                            <w:color w:val="FF0000"/>
                          </w:rPr>
                        </w:pPr>
                        <w:r>
                          <w:rPr>
                            <w:rFonts w:ascii="標楷體" w:eastAsia="標楷體" w:hAnsi="標楷體" w:hint="eastAsia"/>
                            <w:color w:val="FF0000"/>
                          </w:rPr>
                          <w:t>塑膠球棒</w:t>
                        </w:r>
                      </w:p>
                    </w:txbxContent>
                  </v:textbox>
                </v:rec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703296" behindDoc="0" locked="0" layoutInCell="1" allowOverlap="1" wp14:anchorId="0C5245A1" wp14:editId="4B45F55F">
                  <wp:simplePos x="0" y="0"/>
                  <wp:positionH relativeFrom="column">
                    <wp:posOffset>3090810</wp:posOffset>
                  </wp:positionH>
                  <wp:positionV relativeFrom="paragraph">
                    <wp:posOffset>2777372</wp:posOffset>
                  </wp:positionV>
                  <wp:extent cx="2254102" cy="0"/>
                  <wp:effectExtent l="0" t="76200" r="0" b="88900"/>
                  <wp:wrapNone/>
                  <wp:docPr id="35" name="直線箭頭接點 35"/>
                  <wp:cNvGraphicFramePr/>
                  <a:graphic xmlns:a="http://schemas.openxmlformats.org/drawingml/2006/main">
                    <a:graphicData uri="http://schemas.microsoft.com/office/word/2010/wordprocessingShape">
                      <wps:wsp>
                        <wps:cNvCnPr/>
                        <wps:spPr>
                          <a:xfrm>
                            <a:off x="0" y="0"/>
                            <a:ext cx="2254102"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C38604" id="直線箭頭接點 35" o:spid="_x0000_s1026" type="#_x0000_t32" style="position:absolute;margin-left:243.35pt;margin-top:218.7pt;width:177.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" strokecolor="red" strokeweight="3pt">
                  <v:stroke endarrow="block" joinstyle="miter"/>
                </v:shape>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702272" behindDoc="0" locked="0" layoutInCell="1" allowOverlap="1" wp14:anchorId="55E32D14" wp14:editId="074543DE">
                  <wp:simplePos x="0" y="0"/>
                  <wp:positionH relativeFrom="column">
                    <wp:posOffset>5336688</wp:posOffset>
                  </wp:positionH>
                  <wp:positionV relativeFrom="paragraph">
                    <wp:posOffset>2226900</wp:posOffset>
                  </wp:positionV>
                  <wp:extent cx="839972" cy="489098"/>
                  <wp:effectExtent l="0" t="0" r="0" b="0"/>
                  <wp:wrapNone/>
                  <wp:docPr id="24" name="矩形 24"/>
                  <wp:cNvGraphicFramePr/>
                  <a:graphic xmlns:a="http://schemas.openxmlformats.org/drawingml/2006/main">
                    <a:graphicData uri="http://schemas.microsoft.com/office/word/2010/wordprocessingShape">
                      <wps:wsp>
                        <wps:cNvSpPr/>
                        <wps:spPr>
                          <a:xfrm>
                            <a:off x="0" y="0"/>
                            <a:ext cx="839972"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4965F8" w14:textId="77777777" w:rsidR="00F70364" w:rsidRPr="000B790D" w:rsidRDefault="00F70364" w:rsidP="00E703C5">
                              <w:pPr>
                                <w:spacing w:line="360" w:lineRule="auto"/>
                                <w:jc w:val="both"/>
                                <w:rPr>
                                  <w:rFonts w:ascii="標楷體" w:eastAsia="標楷體" w:hAnsi="標楷體"/>
                                  <w:color w:val="FF0000"/>
                                </w:rPr>
                              </w:pPr>
                              <w:r>
                                <w:rPr>
                                  <w:rFonts w:ascii="標楷體" w:eastAsia="標楷體" w:hAnsi="標楷體" w:hint="eastAsia"/>
                                  <w:color w:val="FF0000"/>
                                </w:rPr>
                                <w:t>軟棒球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32D14" id="矩形 24" o:spid="_x0000_s1028" style="position:absolute;left:0;text-align:left;margin-left:420.2pt;margin-top:175.35pt;width:66.15pt;height:3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" filled="f" stroked="f" strokeweight="1pt">
                  <v:textbox>
                    <w:txbxContent>
                      <w:p w14:paraId="254965F8" w14:textId="77777777" w:rsidR="00F70364" w:rsidRPr="000B790D" w:rsidRDefault="00F70364" w:rsidP="00E703C5">
                        <w:pPr>
                          <w:spacing w:line="360" w:lineRule="auto"/>
                          <w:jc w:val="both"/>
                          <w:rPr>
                            <w:rFonts w:ascii="標楷體" w:eastAsia="標楷體" w:hAnsi="標楷體"/>
                            <w:color w:val="FF0000"/>
                          </w:rPr>
                        </w:pPr>
                        <w:r>
                          <w:rPr>
                            <w:rFonts w:ascii="標楷體" w:eastAsia="標楷體" w:hAnsi="標楷體" w:hint="eastAsia"/>
                            <w:color w:val="FF0000"/>
                          </w:rPr>
                          <w:t>軟棒球</w:t>
                        </w:r>
                      </w:p>
                    </w:txbxContent>
                  </v:textbox>
                </v:rec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701248" behindDoc="0" locked="0" layoutInCell="1" allowOverlap="1" wp14:anchorId="074948D6" wp14:editId="217BDB2A">
                  <wp:simplePos x="0" y="0"/>
                  <wp:positionH relativeFrom="column">
                    <wp:posOffset>2770726</wp:posOffset>
                  </wp:positionH>
                  <wp:positionV relativeFrom="paragraph">
                    <wp:posOffset>2479557</wp:posOffset>
                  </wp:positionV>
                  <wp:extent cx="2573330" cy="0"/>
                  <wp:effectExtent l="0" t="76200" r="0" b="88900"/>
                  <wp:wrapNone/>
                  <wp:docPr id="23" name="直線箭頭接點 23"/>
                  <wp:cNvGraphicFramePr/>
                  <a:graphic xmlns:a="http://schemas.openxmlformats.org/drawingml/2006/main">
                    <a:graphicData uri="http://schemas.microsoft.com/office/word/2010/wordprocessingShape">
                      <wps:wsp>
                        <wps:cNvCnPr/>
                        <wps:spPr>
                          <a:xfrm>
                            <a:off x="0" y="0"/>
                            <a:ext cx="257333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671530" id="直線箭頭接點 23" o:spid="_x0000_s1026" type="#_x0000_t32" style="position:absolute;margin-left:218.15pt;margin-top:195.25pt;width:202.6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" strokecolor="red" strokeweight="3pt">
                  <v:stroke endarrow="block" joinstyle="miter"/>
                </v:shape>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8176" behindDoc="0" locked="0" layoutInCell="1" allowOverlap="1" wp14:anchorId="27938E2F" wp14:editId="62C27631">
                  <wp:simplePos x="0" y="0"/>
                  <wp:positionH relativeFrom="column">
                    <wp:posOffset>2125817</wp:posOffset>
                  </wp:positionH>
                  <wp:positionV relativeFrom="paragraph">
                    <wp:posOffset>2248919</wp:posOffset>
                  </wp:positionV>
                  <wp:extent cx="648335" cy="414655"/>
                  <wp:effectExtent l="12700" t="12700" r="24765" b="29845"/>
                  <wp:wrapNone/>
                  <wp:docPr id="19" name="矩形 19"/>
                  <wp:cNvGraphicFramePr/>
                  <a:graphic xmlns:a="http://schemas.openxmlformats.org/drawingml/2006/main">
                    <a:graphicData uri="http://schemas.microsoft.com/office/word/2010/wordprocessingShape">
                      <wps:wsp>
                        <wps:cNvSpPr/>
                        <wps:spPr>
                          <a:xfrm>
                            <a:off x="0" y="0"/>
                            <a:ext cx="648335" cy="414655"/>
                          </a:xfrm>
                          <a:prstGeom prst="rect">
                            <a:avLst/>
                          </a:prstGeom>
                          <a:noFill/>
                          <a:ln w="412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B43985C" id="矩形 19" o:spid="_x0000_s1026" style="position:absolute;margin-left:167.4pt;margin-top:177.1pt;width:51.05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" filled="f" strokecolor="red" strokeweight="3.25p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700224" behindDoc="0" locked="0" layoutInCell="1" allowOverlap="1" wp14:anchorId="593D1CD3" wp14:editId="1887C17E">
                  <wp:simplePos x="0" y="0"/>
                  <wp:positionH relativeFrom="column">
                    <wp:posOffset>5336540</wp:posOffset>
                  </wp:positionH>
                  <wp:positionV relativeFrom="paragraph">
                    <wp:posOffset>1802484</wp:posOffset>
                  </wp:positionV>
                  <wp:extent cx="839972" cy="489098"/>
                  <wp:effectExtent l="0" t="0" r="0" b="0"/>
                  <wp:wrapNone/>
                  <wp:docPr id="21" name="矩形 21"/>
                  <wp:cNvGraphicFramePr/>
                  <a:graphic xmlns:a="http://schemas.openxmlformats.org/drawingml/2006/main">
                    <a:graphicData uri="http://schemas.microsoft.com/office/word/2010/wordprocessingShape">
                      <wps:wsp>
                        <wps:cNvSpPr/>
                        <wps:spPr>
                          <a:xfrm>
                            <a:off x="0" y="0"/>
                            <a:ext cx="839972"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E04178" w14:textId="77777777" w:rsidR="00F70364" w:rsidRPr="000B790D" w:rsidRDefault="00F70364" w:rsidP="00E703C5">
                              <w:pPr>
                                <w:spacing w:line="360" w:lineRule="auto"/>
                                <w:jc w:val="both"/>
                                <w:rPr>
                                  <w:rFonts w:ascii="標楷體" w:eastAsia="標楷體" w:hAnsi="標楷體"/>
                                  <w:color w:val="FF0000"/>
                                </w:rPr>
                              </w:pPr>
                              <w:r>
                                <w:rPr>
                                  <w:rFonts w:ascii="標楷體" w:eastAsia="標楷體" w:hAnsi="標楷體" w:hint="eastAsia"/>
                                  <w:color w:val="FF0000"/>
                                </w:rPr>
                                <w:t>軟藍球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D1CD3" id="矩形 21" o:spid="_x0000_s1029" style="position:absolute;left:0;text-align:left;margin-left:420.2pt;margin-top:141.95pt;width:66.1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" filled="f" stroked="f" strokeweight="1pt">
                  <v:textbox>
                    <w:txbxContent>
                      <w:p w14:paraId="34E04178" w14:textId="77777777" w:rsidR="00F70364" w:rsidRPr="000B790D" w:rsidRDefault="00F70364" w:rsidP="00E703C5">
                        <w:pPr>
                          <w:spacing w:line="360" w:lineRule="auto"/>
                          <w:jc w:val="both"/>
                          <w:rPr>
                            <w:rFonts w:ascii="標楷體" w:eastAsia="標楷體" w:hAnsi="標楷體"/>
                            <w:color w:val="FF0000"/>
                          </w:rPr>
                        </w:pPr>
                        <w:r>
                          <w:rPr>
                            <w:rFonts w:ascii="標楷體" w:eastAsia="標楷體" w:hAnsi="標楷體" w:hint="eastAsia"/>
                            <w:color w:val="FF0000"/>
                          </w:rPr>
                          <w:t>軟藍球</w:t>
                        </w:r>
                      </w:p>
                    </w:txbxContent>
                  </v:textbox>
                </v:rec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9200" behindDoc="0" locked="0" layoutInCell="1" allowOverlap="1" wp14:anchorId="2B16B566" wp14:editId="2139CD7E">
                  <wp:simplePos x="0" y="0"/>
                  <wp:positionH relativeFrom="column">
                    <wp:posOffset>825500</wp:posOffset>
                  </wp:positionH>
                  <wp:positionV relativeFrom="paragraph">
                    <wp:posOffset>2043430</wp:posOffset>
                  </wp:positionV>
                  <wp:extent cx="4559300" cy="191135"/>
                  <wp:effectExtent l="0" t="76200" r="0" b="37465"/>
                  <wp:wrapNone/>
                  <wp:docPr id="20" name="直線箭頭接點 20"/>
                  <wp:cNvGraphicFramePr/>
                  <a:graphic xmlns:a="http://schemas.openxmlformats.org/drawingml/2006/main">
                    <a:graphicData uri="http://schemas.microsoft.com/office/word/2010/wordprocessingShape">
                      <wps:wsp>
                        <wps:cNvCnPr/>
                        <wps:spPr>
                          <a:xfrm flipV="1">
                            <a:off x="0" y="0"/>
                            <a:ext cx="4559300" cy="191135"/>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220176" id="直線箭頭接點 20" o:spid="_x0000_s1026" type="#_x0000_t32" style="position:absolute;margin-left:65pt;margin-top:160.9pt;width:359pt;height:15.0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" strokecolor="red" strokeweight="3pt">
                  <v:stroke endarrow="block" joinstyle="miter"/>
                </v:shape>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5104" behindDoc="0" locked="0" layoutInCell="1" allowOverlap="1" wp14:anchorId="418D2088" wp14:editId="5E25DF5D">
                  <wp:simplePos x="0" y="0"/>
                  <wp:positionH relativeFrom="column">
                    <wp:posOffset>5333542</wp:posOffset>
                  </wp:positionH>
                  <wp:positionV relativeFrom="paragraph">
                    <wp:posOffset>1554672</wp:posOffset>
                  </wp:positionV>
                  <wp:extent cx="839972" cy="489098"/>
                  <wp:effectExtent l="0" t="0" r="0" b="0"/>
                  <wp:wrapNone/>
                  <wp:docPr id="16" name="矩形 16"/>
                  <wp:cNvGraphicFramePr/>
                  <a:graphic xmlns:a="http://schemas.openxmlformats.org/drawingml/2006/main">
                    <a:graphicData uri="http://schemas.microsoft.com/office/word/2010/wordprocessingShape">
                      <wps:wsp>
                        <wps:cNvSpPr/>
                        <wps:spPr>
                          <a:xfrm>
                            <a:off x="0" y="0"/>
                            <a:ext cx="839972"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D69FCF" w14:textId="77777777" w:rsidR="00F70364" w:rsidRPr="000B790D" w:rsidRDefault="00F70364" w:rsidP="00E703C5">
                              <w:pPr>
                                <w:spacing w:line="360" w:lineRule="auto"/>
                                <w:jc w:val="both"/>
                                <w:rPr>
                                  <w:rFonts w:ascii="標楷體" w:eastAsia="標楷體" w:hAnsi="標楷體"/>
                                  <w:color w:val="FF0000"/>
                                </w:rPr>
                              </w:pPr>
                              <w:r>
                                <w:rPr>
                                  <w:rFonts w:ascii="標楷體" w:eastAsia="標楷體" w:hAnsi="標楷體" w:hint="eastAsia"/>
                                  <w:color w:val="FF0000"/>
                                </w:rPr>
                                <w:t>可撕膠帶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D2088" id="矩形 16" o:spid="_x0000_s1030" style="position:absolute;left:0;text-align:left;margin-left:419.95pt;margin-top:122.4pt;width:66.15pt;height:3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" filled="f" stroked="f" strokeweight="1pt">
                  <v:textbox>
                    <w:txbxContent>
                      <w:p w14:paraId="1BD69FCF" w14:textId="77777777" w:rsidR="00F70364" w:rsidRPr="000B790D" w:rsidRDefault="00F70364" w:rsidP="00E703C5">
                        <w:pPr>
                          <w:spacing w:line="360" w:lineRule="auto"/>
                          <w:jc w:val="both"/>
                          <w:rPr>
                            <w:rFonts w:ascii="標楷體" w:eastAsia="標楷體" w:hAnsi="標楷體"/>
                            <w:color w:val="FF0000"/>
                          </w:rPr>
                        </w:pPr>
                        <w:r>
                          <w:rPr>
                            <w:rFonts w:ascii="標楷體" w:eastAsia="標楷體" w:hAnsi="標楷體" w:hint="eastAsia"/>
                            <w:color w:val="FF0000"/>
                          </w:rPr>
                          <w:t>可撕膠帶</w:t>
                        </w:r>
                      </w:p>
                    </w:txbxContent>
                  </v:textbox>
                </v:rec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7152" behindDoc="0" locked="0" layoutInCell="1" allowOverlap="1" wp14:anchorId="6DF6EA71" wp14:editId="348CF453">
                  <wp:simplePos x="0" y="0"/>
                  <wp:positionH relativeFrom="column">
                    <wp:posOffset>2673675</wp:posOffset>
                  </wp:positionH>
                  <wp:positionV relativeFrom="paragraph">
                    <wp:posOffset>1799310</wp:posOffset>
                  </wp:positionV>
                  <wp:extent cx="2711214" cy="0"/>
                  <wp:effectExtent l="0" t="76200" r="0" b="88900"/>
                  <wp:wrapNone/>
                  <wp:docPr id="18" name="直線箭頭接點 18"/>
                  <wp:cNvGraphicFramePr/>
                  <a:graphic xmlns:a="http://schemas.openxmlformats.org/drawingml/2006/main">
                    <a:graphicData uri="http://schemas.microsoft.com/office/word/2010/wordprocessingShape">
                      <wps:wsp>
                        <wps:cNvCnPr/>
                        <wps:spPr>
                          <a:xfrm>
                            <a:off x="0" y="0"/>
                            <a:ext cx="2711214"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1B5A89" id="直線箭頭接點 18" o:spid="_x0000_s1026" type="#_x0000_t32" style="position:absolute;margin-left:210.55pt;margin-top:141.7pt;width:213.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" strokecolor="red" strokeweight="3pt">
                  <v:stroke endarrow="block" joinstyle="miter"/>
                </v:shape>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4080" behindDoc="0" locked="0" layoutInCell="1" allowOverlap="1" wp14:anchorId="1E85F6FC" wp14:editId="1460EB6E">
                  <wp:simplePos x="0" y="0"/>
                  <wp:positionH relativeFrom="column">
                    <wp:posOffset>5333513</wp:posOffset>
                  </wp:positionH>
                  <wp:positionV relativeFrom="paragraph">
                    <wp:posOffset>1193105</wp:posOffset>
                  </wp:positionV>
                  <wp:extent cx="701749" cy="489098"/>
                  <wp:effectExtent l="0" t="0" r="0" b="0"/>
                  <wp:wrapNone/>
                  <wp:docPr id="14" name="矩形 14"/>
                  <wp:cNvGraphicFramePr/>
                  <a:graphic xmlns:a="http://schemas.openxmlformats.org/drawingml/2006/main">
                    <a:graphicData uri="http://schemas.microsoft.com/office/word/2010/wordprocessingShape">
                      <wps:wsp>
                        <wps:cNvSpPr/>
                        <wps:spPr>
                          <a:xfrm>
                            <a:off x="0" y="0"/>
                            <a:ext cx="701749"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2CCED" w14:textId="77777777" w:rsidR="00F70364" w:rsidRPr="000B790D" w:rsidRDefault="00F70364" w:rsidP="00E703C5">
                              <w:pPr>
                                <w:spacing w:line="360" w:lineRule="auto"/>
                                <w:jc w:val="both"/>
                                <w:rPr>
                                  <w:rFonts w:ascii="標楷體" w:eastAsia="標楷體" w:hAnsi="標楷體"/>
                                  <w:color w:val="FF0000"/>
                                </w:rPr>
                              </w:pPr>
                              <w:r>
                                <w:rPr>
                                  <w:rFonts w:ascii="標楷體" w:eastAsia="標楷體" w:hAnsi="標楷體" w:hint="eastAsia"/>
                                  <w:color w:val="FF0000"/>
                                </w:rPr>
                                <w:t>軟排球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5F6FC" id="矩形 14" o:spid="_x0000_s1031" style="position:absolute;left:0;text-align:left;margin-left:419.95pt;margin-top:93.95pt;width:55.25pt;height:3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" filled="f" stroked="f" strokeweight="1pt">
                  <v:textbox>
                    <w:txbxContent>
                      <w:p w14:paraId="6A12CCED" w14:textId="77777777" w:rsidR="00F70364" w:rsidRPr="000B790D" w:rsidRDefault="00F70364" w:rsidP="00E703C5">
                        <w:pPr>
                          <w:spacing w:line="360" w:lineRule="auto"/>
                          <w:jc w:val="both"/>
                          <w:rPr>
                            <w:rFonts w:ascii="標楷體" w:eastAsia="標楷體" w:hAnsi="標楷體"/>
                            <w:color w:val="FF0000"/>
                          </w:rPr>
                        </w:pPr>
                        <w:r>
                          <w:rPr>
                            <w:rFonts w:ascii="標楷體" w:eastAsia="標楷體" w:hAnsi="標楷體" w:hint="eastAsia"/>
                            <w:color w:val="FF0000"/>
                          </w:rPr>
                          <w:t>軟排球</w:t>
                        </w:r>
                      </w:p>
                    </w:txbxContent>
                  </v:textbox>
                </v:rec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2032" behindDoc="0" locked="0" layoutInCell="1" allowOverlap="1" wp14:anchorId="6534922E" wp14:editId="2CD8E9E5">
                  <wp:simplePos x="0" y="0"/>
                  <wp:positionH relativeFrom="column">
                    <wp:posOffset>613277</wp:posOffset>
                  </wp:positionH>
                  <wp:positionV relativeFrom="paragraph">
                    <wp:posOffset>422512</wp:posOffset>
                  </wp:positionV>
                  <wp:extent cx="3902075" cy="786810"/>
                  <wp:effectExtent l="12700" t="12700" r="22225" b="26035"/>
                  <wp:wrapNone/>
                  <wp:docPr id="11" name="矩形 11"/>
                  <wp:cNvGraphicFramePr/>
                  <a:graphic xmlns:a="http://schemas.openxmlformats.org/drawingml/2006/main">
                    <a:graphicData uri="http://schemas.microsoft.com/office/word/2010/wordprocessingShape">
                      <wps:wsp>
                        <wps:cNvSpPr/>
                        <wps:spPr>
                          <a:xfrm>
                            <a:off x="0" y="0"/>
                            <a:ext cx="3902075" cy="78681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C87CC24" id="矩形 11" o:spid="_x0000_s1026" style="position:absolute;margin-left:48.3pt;margin-top:33.25pt;width:307.25pt;height:61.9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" filled="f" strokecolor="red" strokeweight="3pt"/>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3056" behindDoc="0" locked="0" layoutInCell="1" allowOverlap="1" wp14:anchorId="1891C159" wp14:editId="2AB32DED">
                  <wp:simplePos x="0" y="0"/>
                  <wp:positionH relativeFrom="column">
                    <wp:posOffset>1336040</wp:posOffset>
                  </wp:positionH>
                  <wp:positionV relativeFrom="paragraph">
                    <wp:posOffset>1458787</wp:posOffset>
                  </wp:positionV>
                  <wp:extent cx="4050990" cy="0"/>
                  <wp:effectExtent l="0" t="76200" r="0" b="88900"/>
                  <wp:wrapNone/>
                  <wp:docPr id="13" name="直線箭頭接點 13"/>
                  <wp:cNvGraphicFramePr/>
                  <a:graphic xmlns:a="http://schemas.openxmlformats.org/drawingml/2006/main">
                    <a:graphicData uri="http://schemas.microsoft.com/office/word/2010/wordprocessingShape">
                      <wps:wsp>
                        <wps:cNvCnPr/>
                        <wps:spPr>
                          <a:xfrm>
                            <a:off x="0" y="0"/>
                            <a:ext cx="405099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874E6D" id="直線箭頭接點 13" o:spid="_x0000_s1026" type="#_x0000_t32" style="position:absolute;margin-left:105.2pt;margin-top:114.85pt;width:319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" strokecolor="red" strokeweight="3pt">
                  <v:stroke endarrow="block" joinstyle="miter"/>
                </v:shape>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6128" behindDoc="0" locked="0" layoutInCell="1" allowOverlap="1" wp14:anchorId="36F5B896" wp14:editId="0BB72405">
                  <wp:simplePos x="0" y="0"/>
                  <wp:positionH relativeFrom="column">
                    <wp:posOffset>2026920</wp:posOffset>
                  </wp:positionH>
                  <wp:positionV relativeFrom="paragraph">
                    <wp:posOffset>1554672</wp:posOffset>
                  </wp:positionV>
                  <wp:extent cx="648586" cy="414670"/>
                  <wp:effectExtent l="12700" t="12700" r="24765" b="29845"/>
                  <wp:wrapNone/>
                  <wp:docPr id="17" name="矩形 17"/>
                  <wp:cNvGraphicFramePr/>
                  <a:graphic xmlns:a="http://schemas.openxmlformats.org/drawingml/2006/main">
                    <a:graphicData uri="http://schemas.microsoft.com/office/word/2010/wordprocessingShape">
                      <wps:wsp>
                        <wps:cNvSpPr/>
                        <wps:spPr>
                          <a:xfrm>
                            <a:off x="0" y="0"/>
                            <a:ext cx="648586" cy="414670"/>
                          </a:xfrm>
                          <a:prstGeom prst="rect">
                            <a:avLst/>
                          </a:prstGeom>
                          <a:noFill/>
                          <a:ln w="412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4152318" id="矩形 17" o:spid="_x0000_s1026" style="position:absolute;margin-left:159.6pt;margin-top:122.4pt;width:51.05pt;height:3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" filled="f" strokecolor="red" strokeweight="3.25pt"/>
              </w:pict>
            </mc:Fallback>
          </mc:AlternateContent>
        </w:r>
        <w:r w:rsidRPr="00A47D85" w:rsidDel="00251A5D">
          <w:rPr>
            <w:rFonts w:ascii="BiauKai" w:eastAsia="BiauKai" w:hAnsi="BiauKai"/>
            <w:noProof/>
            <w:color w:val="000000" w:themeColor="text1"/>
            <w:sz w:val="28"/>
            <w:szCs w:val="28"/>
          </w:rPr>
          <mc:AlternateContent>
            <mc:Choice Requires="wps">
              <w:drawing>
                <wp:anchor distT="0" distB="0" distL="114300" distR="114300" simplePos="0" relativeHeight="251689984" behindDoc="0" locked="0" layoutInCell="1" allowOverlap="1" wp14:anchorId="0BED78E9" wp14:editId="304432C0">
                  <wp:simplePos x="0" y="0"/>
                  <wp:positionH relativeFrom="column">
                    <wp:posOffset>4515234</wp:posOffset>
                  </wp:positionH>
                  <wp:positionV relativeFrom="paragraph">
                    <wp:posOffset>650875</wp:posOffset>
                  </wp:positionV>
                  <wp:extent cx="871870" cy="0"/>
                  <wp:effectExtent l="0" t="76200" r="0" b="88900"/>
                  <wp:wrapNone/>
                  <wp:docPr id="9" name="直線箭頭接點 9"/>
                  <wp:cNvGraphicFramePr/>
                  <a:graphic xmlns:a="http://schemas.openxmlformats.org/drawingml/2006/main">
                    <a:graphicData uri="http://schemas.microsoft.com/office/word/2010/wordprocessingShape">
                      <wps:wsp>
                        <wps:cNvCnPr/>
                        <wps:spPr>
                          <a:xfrm>
                            <a:off x="0" y="0"/>
                            <a:ext cx="871870" cy="0"/>
                          </a:xfrm>
                          <a:prstGeom prst="straightConnector1">
                            <a:avLst/>
                          </a:prstGeom>
                          <a:ln w="412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E8A89C" id="直線箭頭接點 9" o:spid="_x0000_s1026" type="#_x0000_t32" style="position:absolute;margin-left:355.55pt;margin-top:51.25pt;width:68.6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" strokecolor="red" strokeweight="3.25pt">
                  <v:stroke endarrow="block" joinstyle="miter"/>
                </v:shape>
              </w:pict>
            </mc:Fallback>
          </mc:AlternateContent>
        </w:r>
        <w:r w:rsidRPr="00A47D85" w:rsidDel="00251A5D">
          <w:rPr>
            <w:rFonts w:ascii="標楷體" w:eastAsia="標楷體" w:hAnsi="標楷體" w:hint="eastAsia"/>
            <w:noProof/>
            <w:color w:val="000000" w:themeColor="text1"/>
            <w:sz w:val="28"/>
            <w:szCs w:val="28"/>
          </w:rPr>
          <mc:AlternateContent>
            <mc:Choice Requires="wps">
              <w:drawing>
                <wp:anchor distT="0" distB="0" distL="114300" distR="114300" simplePos="0" relativeHeight="251691008" behindDoc="0" locked="0" layoutInCell="1" allowOverlap="1" wp14:anchorId="435BBAC1" wp14:editId="31185123">
                  <wp:simplePos x="0" y="0"/>
                  <wp:positionH relativeFrom="column">
                    <wp:posOffset>5333852</wp:posOffset>
                  </wp:positionH>
                  <wp:positionV relativeFrom="paragraph">
                    <wp:posOffset>426720</wp:posOffset>
                  </wp:positionV>
                  <wp:extent cx="637954" cy="489098"/>
                  <wp:effectExtent l="0" t="0" r="0" b="0"/>
                  <wp:wrapNone/>
                  <wp:docPr id="10" name="矩形 10"/>
                  <wp:cNvGraphicFramePr/>
                  <a:graphic xmlns:a="http://schemas.openxmlformats.org/drawingml/2006/main">
                    <a:graphicData uri="http://schemas.microsoft.com/office/word/2010/wordprocessingShape">
                      <wps:wsp>
                        <wps:cNvSpPr/>
                        <wps:spPr>
                          <a:xfrm>
                            <a:off x="0" y="0"/>
                            <a:ext cx="637954" cy="4890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35C114" w14:textId="77777777" w:rsidR="00F70364" w:rsidRPr="000B790D" w:rsidRDefault="00F70364" w:rsidP="00E703C5">
                              <w:pPr>
                                <w:spacing w:line="360" w:lineRule="auto"/>
                                <w:jc w:val="both"/>
                                <w:rPr>
                                  <w:rFonts w:ascii="標楷體" w:eastAsia="標楷體" w:hAnsi="標楷體"/>
                                  <w:color w:val="FF0000"/>
                                </w:rPr>
                              </w:pPr>
                              <w:r>
                                <w:rPr>
                                  <w:rFonts w:ascii="標楷體" w:eastAsia="標楷體" w:hAnsi="標楷體" w:hint="eastAsia"/>
                                  <w:color w:val="FF0000"/>
                                </w:rPr>
                                <w:t>巧拼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BBAC1" id="矩形 10" o:spid="_x0000_s1032" style="position:absolute;left:0;text-align:left;margin-left:420pt;margin-top:33.6pt;width:50.25pt;height:3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" filled="f" stroked="f" strokeweight="1pt">
                  <v:textbox>
                    <w:txbxContent>
                      <w:p w14:paraId="0C35C114" w14:textId="77777777" w:rsidR="00F70364" w:rsidRPr="000B790D" w:rsidRDefault="00F70364" w:rsidP="00E703C5">
                        <w:pPr>
                          <w:spacing w:line="360" w:lineRule="auto"/>
                          <w:jc w:val="both"/>
                          <w:rPr>
                            <w:rFonts w:ascii="標楷體" w:eastAsia="標楷體" w:hAnsi="標楷體"/>
                            <w:color w:val="FF0000"/>
                          </w:rPr>
                        </w:pPr>
                        <w:r>
                          <w:rPr>
                            <w:rFonts w:ascii="標楷體" w:eastAsia="標楷體" w:hAnsi="標楷體" w:hint="eastAsia"/>
                            <w:color w:val="FF0000"/>
                          </w:rPr>
                          <w:t>巧拼</w:t>
                        </w:r>
                      </w:p>
                    </w:txbxContent>
                  </v:textbox>
                </v:rect>
              </w:pict>
            </mc:Fallback>
          </mc:AlternateContent>
        </w:r>
        <w:r w:rsidRPr="00A47D85" w:rsidDel="00251A5D">
          <w:rPr>
            <w:rFonts w:ascii="BiauKai" w:eastAsia="BiauKai" w:hAnsi="BiauKai"/>
            <w:noProof/>
            <w:color w:val="000000" w:themeColor="text1"/>
            <w:sz w:val="28"/>
            <w:szCs w:val="28"/>
          </w:rPr>
          <w:drawing>
            <wp:inline distT="0" distB="0" distL="0" distR="0" wp14:anchorId="0CED6916" wp14:editId="0AE51B68">
              <wp:extent cx="5039335" cy="3976576"/>
              <wp:effectExtent l="0" t="0" r="3175" b="0"/>
              <wp:docPr id="7" name="圖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S__44712254.jpg"/>
                      <pic:cNvPicPr/>
                    </pic:nvPicPr>
                    <pic:blipFill>
                      <a:blip r:embed="rId18">
                        <a:extLst>
                          <a:ext uri="{28A0092B-C50C-407E-A947-70E740481C1C}">
                            <a14:useLocalDpi xmlns:a14="http://schemas.microsoft.com/office/drawing/2010/main" val="0"/>
                          </a:ext>
                        </a:extLst>
                      </a:blip>
                      <a:stretch>
                        <a:fillRect/>
                      </a:stretch>
                    </pic:blipFill>
                    <pic:spPr>
                      <a:xfrm>
                        <a:off x="0" y="0"/>
                        <a:ext cx="5045749" cy="3981637"/>
                      </a:xfrm>
                      <a:prstGeom prst="rect">
                        <a:avLst/>
                      </a:prstGeom>
                    </pic:spPr>
                  </pic:pic>
                </a:graphicData>
              </a:graphic>
            </wp:inline>
          </w:drawing>
        </w:r>
      </w:del>
    </w:p>
    <w:p w14:paraId="2CE456FE" w14:textId="63D48E49" w:rsidR="00E703C5" w:rsidRPr="00A47D85" w:rsidDel="00251A5D" w:rsidRDefault="00E703C5" w:rsidP="00462874">
      <w:pPr>
        <w:pStyle w:val="a9"/>
        <w:spacing w:line="360" w:lineRule="auto"/>
        <w:jc w:val="center"/>
        <w:rPr>
          <w:del w:id="2207" w:author="user" w:date="2021-09-24T15:36:00Z"/>
          <w:rFonts w:ascii="Times New Roman" w:eastAsia="標楷體" w:hAnsi="Times New Roman" w:cs="Times New Roman"/>
          <w:color w:val="000000" w:themeColor="text1"/>
          <w:sz w:val="28"/>
          <w:szCs w:val="28"/>
        </w:rPr>
      </w:pPr>
      <w:bookmarkStart w:id="2208" w:name="_Toc31462493"/>
      <w:del w:id="2209" w:author="user" w:date="2021-09-24T15:36:00Z">
        <w:r w:rsidRPr="00A47D85" w:rsidDel="00251A5D">
          <w:rPr>
            <w:rFonts w:ascii="Times New Roman" w:eastAsia="標楷體" w:hAnsi="Times New Roman" w:cs="Times New Roman"/>
            <w:sz w:val="28"/>
            <w:szCs w:val="28"/>
          </w:rPr>
          <w:delText>圖</w:delText>
        </w:r>
        <w:r w:rsidRPr="00A47D85" w:rsidDel="00251A5D">
          <w:rPr>
            <w:rFonts w:ascii="Times New Roman" w:eastAsia="標楷體" w:hAnsi="Times New Roman" w:cs="Times New Roman"/>
            <w:sz w:val="28"/>
            <w:szCs w:val="28"/>
          </w:rPr>
          <w:delText>3</w:delText>
        </w:r>
        <w:r w:rsidRPr="00A47D85" w:rsidDel="00251A5D">
          <w:rPr>
            <w:rFonts w:ascii="Times New Roman" w:eastAsia="標楷體" w:hAnsi="Times New Roman" w:cs="Times New Roman"/>
            <w:sz w:val="28"/>
            <w:szCs w:val="28"/>
          </w:rPr>
          <w:noBreakHyphen/>
        </w:r>
        <w:r w:rsidRPr="00A47D85" w:rsidDel="00251A5D">
          <w:rPr>
            <w:rFonts w:ascii="Times New Roman" w:eastAsia="標楷體" w:hAnsi="Times New Roman" w:cs="Times New Roman"/>
            <w:sz w:val="28"/>
            <w:szCs w:val="28"/>
          </w:rPr>
          <w:fldChar w:fldCharType="begin"/>
        </w:r>
        <w:r w:rsidRPr="00A47D85" w:rsidDel="00251A5D">
          <w:rPr>
            <w:rFonts w:ascii="Times New Roman" w:eastAsia="標楷體" w:hAnsi="Times New Roman" w:cs="Times New Roman"/>
            <w:sz w:val="28"/>
            <w:szCs w:val="28"/>
          </w:rPr>
          <w:delInstrText xml:space="preserve"> SEQ </w:delInstrText>
        </w:r>
        <w:r w:rsidRPr="00A47D85" w:rsidDel="00251A5D">
          <w:rPr>
            <w:rFonts w:ascii="Times New Roman" w:eastAsia="標楷體" w:hAnsi="Times New Roman" w:cs="Times New Roman"/>
            <w:sz w:val="28"/>
            <w:szCs w:val="28"/>
          </w:rPr>
          <w:delInstrText>圖</w:delInstrText>
        </w:r>
        <w:r w:rsidRPr="00A47D85" w:rsidDel="00251A5D">
          <w:rPr>
            <w:rFonts w:ascii="Times New Roman" w:eastAsia="標楷體" w:hAnsi="Times New Roman" w:cs="Times New Roman"/>
            <w:sz w:val="28"/>
            <w:szCs w:val="28"/>
          </w:rPr>
          <w:delInstrText xml:space="preserve"> \* ARABIC \s 1 </w:delInstrText>
        </w:r>
        <w:r w:rsidRPr="00A47D85" w:rsidDel="00251A5D">
          <w:rPr>
            <w:rFonts w:ascii="Times New Roman" w:eastAsia="標楷體" w:hAnsi="Times New Roman" w:cs="Times New Roman"/>
            <w:sz w:val="28"/>
            <w:szCs w:val="28"/>
          </w:rPr>
          <w:fldChar w:fldCharType="separate"/>
        </w:r>
        <w:r w:rsidRPr="00A47D85" w:rsidDel="00251A5D">
          <w:rPr>
            <w:rFonts w:ascii="Times New Roman" w:eastAsia="標楷體" w:hAnsi="Times New Roman" w:cs="Times New Roman"/>
            <w:noProof/>
            <w:sz w:val="28"/>
            <w:szCs w:val="28"/>
          </w:rPr>
          <w:delText>20</w:delText>
        </w:r>
        <w:r w:rsidRPr="00A47D85" w:rsidDel="00251A5D">
          <w:rPr>
            <w:rFonts w:ascii="Times New Roman" w:eastAsia="標楷體" w:hAnsi="Times New Roman" w:cs="Times New Roman"/>
            <w:sz w:val="28"/>
            <w:szCs w:val="28"/>
          </w:rPr>
          <w:fldChar w:fldCharType="end"/>
        </w:r>
        <w:r w:rsidRPr="00A47D85" w:rsidDel="00251A5D">
          <w:rPr>
            <w:rFonts w:ascii="Times New Roman" w:eastAsia="標楷體" w:hAnsi="Times New Roman" w:cs="Times New Roman"/>
            <w:color w:val="000000" w:themeColor="text1"/>
            <w:sz w:val="28"/>
            <w:szCs w:val="28"/>
          </w:rPr>
          <w:delText>動作技能測驗工具</w:delText>
        </w:r>
        <w:bookmarkEnd w:id="2208"/>
      </w:del>
    </w:p>
    <w:p w14:paraId="4EEA263D" w14:textId="25DD7E88" w:rsidR="00E703C5" w:rsidRPr="00A47D85" w:rsidDel="004863B0" w:rsidRDefault="00E703C5" w:rsidP="00462874">
      <w:pPr>
        <w:spacing w:line="360" w:lineRule="auto"/>
        <w:rPr>
          <w:del w:id="2210" w:author="user" w:date="2021-09-24T14:57:00Z"/>
          <w:rFonts w:ascii="Times New Roman" w:eastAsia="標楷體" w:hAnsi="Times New Roman"/>
          <w:color w:val="000000" w:themeColor="text1"/>
          <w:sz w:val="28"/>
          <w:szCs w:val="28"/>
        </w:rPr>
      </w:pPr>
    </w:p>
    <w:p w14:paraId="07C9D572" w14:textId="77777777"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二、執行功能量表</w:t>
      </w:r>
    </w:p>
    <w:p w14:paraId="650E1D60" w14:textId="77777777" w:rsidR="00E703C5" w:rsidRPr="00A47D85" w:rsidRDefault="00E703C5" w:rsidP="00462874">
      <w:pPr>
        <w:widowControl w:val="0"/>
        <w:autoSpaceDE w:val="0"/>
        <w:autoSpaceDN w:val="0"/>
        <w:adjustRightInd w:val="0"/>
        <w:snapToGrid w:val="0"/>
        <w:spacing w:line="360" w:lineRule="auto"/>
        <w:ind w:firstLineChars="200" w:firstLine="560"/>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本研究之執行功能</w:t>
      </w:r>
      <w:r w:rsidRPr="00A47D85">
        <w:rPr>
          <w:rFonts w:ascii="Times New Roman" w:eastAsia="標楷體" w:hAnsi="Times New Roman" w:hint="eastAsia"/>
          <w:color w:val="000000" w:themeColor="text1"/>
          <w:sz w:val="28"/>
          <w:szCs w:val="28"/>
        </w:rPr>
        <w:t>包括</w:t>
      </w:r>
      <w:r w:rsidRPr="00A47D85">
        <w:rPr>
          <w:rFonts w:ascii="Times New Roman" w:eastAsia="標楷體" w:hAnsi="Times New Roman"/>
          <w:color w:val="000000" w:themeColor="text1"/>
          <w:sz w:val="28"/>
          <w:szCs w:val="28"/>
        </w:rPr>
        <w:t>工作記憶、抑制控制、認知靈活性，</w:t>
      </w:r>
      <w:r w:rsidRPr="00A47D85">
        <w:rPr>
          <w:rFonts w:ascii="Times New Roman" w:eastAsia="標楷體" w:hAnsi="Times New Roman" w:hint="eastAsia"/>
          <w:color w:val="000000" w:themeColor="text1"/>
          <w:sz w:val="28"/>
          <w:szCs w:val="28"/>
        </w:rPr>
        <w:t>分別將用以下之三項研究工具以測量孩童之執行功能，以</w:t>
      </w:r>
      <w:r w:rsidRPr="00A47D85">
        <w:rPr>
          <w:rFonts w:ascii="Times New Roman" w:eastAsia="標楷體" w:hAnsi="Times New Roman"/>
          <w:color w:val="000000" w:themeColor="text1"/>
          <w:sz w:val="28"/>
          <w:szCs w:val="28"/>
        </w:rPr>
        <w:t>下會針對這三項研究工具進行說明。</w:t>
      </w:r>
    </w:p>
    <w:p w14:paraId="6989D718" w14:textId="77777777" w:rsidR="00E703C5" w:rsidRPr="00A47D85" w:rsidRDefault="00E703C5" w:rsidP="00462874">
      <w:pPr>
        <w:widowControl w:val="0"/>
        <w:autoSpaceDE w:val="0"/>
        <w:autoSpaceDN w:val="0"/>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（一）工作記憶</w:t>
      </w:r>
    </w:p>
    <w:p w14:paraId="680DB126" w14:textId="6CD351E6" w:rsidR="00E703C5" w:rsidRPr="00A47D85" w:rsidRDefault="00E703C5" w:rsidP="00462874">
      <w:pPr>
        <w:widowControl w:val="0"/>
        <w:autoSpaceDE w:val="0"/>
        <w:autoSpaceDN w:val="0"/>
        <w:adjustRightInd w:val="0"/>
        <w:snapToGrid w:val="0"/>
        <w:spacing w:line="360" w:lineRule="auto"/>
        <w:ind w:firstLineChars="200" w:firstLine="560"/>
        <w:jc w:val="both"/>
        <w:rPr>
          <w:rFonts w:ascii="Times New Roman" w:eastAsia="標楷體" w:hAnsi="Times New Roman"/>
          <w:color w:val="000000" w:themeColor="text1"/>
          <w:sz w:val="28"/>
          <w:szCs w:val="28"/>
          <w:shd w:val="clear" w:color="auto" w:fill="FFFFFF"/>
        </w:rPr>
      </w:pPr>
      <w:r w:rsidRPr="00A47D85">
        <w:rPr>
          <w:rFonts w:ascii="Times New Roman" w:eastAsia="標楷體" w:hAnsi="Times New Roman"/>
          <w:color w:val="000000" w:themeColor="text1"/>
          <w:sz w:val="28"/>
          <w:szCs w:val="28"/>
        </w:rPr>
        <w:t>採用</w:t>
      </w:r>
      <w:r w:rsidRPr="00A47D85">
        <w:rPr>
          <w:rFonts w:ascii="Times New Roman" w:eastAsia="標楷體" w:hAnsi="Times New Roman"/>
          <w:color w:val="000000" w:themeColor="text1"/>
          <w:sz w:val="28"/>
          <w:szCs w:val="28"/>
          <w:shd w:val="clear" w:color="auto" w:fill="FFFFFF"/>
        </w:rPr>
        <w:t>魏氏兒童智力量表第四版（</w:t>
      </w:r>
      <w:r w:rsidRPr="00A47D85">
        <w:rPr>
          <w:rFonts w:ascii="Times New Roman" w:eastAsia="標楷體" w:hAnsi="Times New Roman" w:cs="Times New Roman"/>
          <w:color w:val="000000" w:themeColor="text1"/>
          <w:sz w:val="28"/>
          <w:szCs w:val="28"/>
          <w:shd w:val="clear" w:color="auto" w:fill="FFFFFF"/>
        </w:rPr>
        <w:t>WISC-IV</w:t>
      </w:r>
      <w:r w:rsidRPr="00A47D85">
        <w:rPr>
          <w:rFonts w:ascii="Times New Roman" w:eastAsia="標楷體" w:hAnsi="Times New Roman"/>
          <w:color w:val="000000" w:themeColor="text1"/>
          <w:sz w:val="28"/>
          <w:szCs w:val="28"/>
          <w:shd w:val="clear" w:color="auto" w:fill="FFFFFF"/>
        </w:rPr>
        <w:t>）中文版之「記憶廣度測驗的順序背誦、逆序背誦」為工作記憶部分的評量工具，該測驗由陳榮華與陳心怡（</w:t>
      </w:r>
      <w:r w:rsidRPr="00A47D85">
        <w:rPr>
          <w:rFonts w:ascii="Times New Roman" w:eastAsia="標楷體" w:hAnsi="Times New Roman" w:cs="Times New Roman"/>
          <w:color w:val="000000" w:themeColor="text1"/>
          <w:sz w:val="28"/>
          <w:szCs w:val="28"/>
          <w:shd w:val="clear" w:color="auto" w:fill="FFFFFF"/>
        </w:rPr>
        <w:t>2007</w:t>
      </w:r>
      <w:r w:rsidRPr="00A47D85">
        <w:rPr>
          <w:rFonts w:ascii="Times New Roman" w:eastAsia="標楷體" w:hAnsi="Times New Roman"/>
          <w:color w:val="000000" w:themeColor="text1"/>
          <w:sz w:val="28"/>
          <w:szCs w:val="28"/>
          <w:shd w:val="clear" w:color="auto" w:fill="FFFFFF"/>
        </w:rPr>
        <w:t>）修訂，重測</w:t>
      </w:r>
      <w:r w:rsidRPr="00A47D85">
        <w:rPr>
          <w:rFonts w:ascii="Times New Roman" w:eastAsia="標楷體" w:hAnsi="Times New Roman" w:cs="'E0 ˛"/>
          <w:sz w:val="28"/>
          <w:szCs w:val="28"/>
        </w:rPr>
        <w:t>信度為</w:t>
      </w:r>
      <w:r w:rsidRPr="00A47D85">
        <w:rPr>
          <w:rFonts w:ascii="Times New Roman" w:eastAsia="標楷體" w:hAnsi="Times New Roman" w:cs="Times New Roman"/>
          <w:sz w:val="28"/>
          <w:szCs w:val="28"/>
        </w:rPr>
        <w:t>0.83~0.94</w:t>
      </w:r>
      <w:ins w:id="2211" w:author="ETLab" w:date="2021-09-27T13:02:00Z">
        <w:r w:rsidR="00F70364" w:rsidRPr="00A47D85">
          <w:rPr>
            <w:rFonts w:ascii="Times New Roman" w:eastAsia="標楷體" w:hAnsi="Times New Roman"/>
            <w:color w:val="000000" w:themeColor="text1"/>
            <w:sz w:val="28"/>
            <w:szCs w:val="28"/>
            <w:shd w:val="clear" w:color="auto" w:fill="FFFFFF"/>
          </w:rPr>
          <w:t>（</w:t>
        </w:r>
      </w:ins>
      <w:r w:rsidRPr="00A47D85">
        <w:rPr>
          <w:rFonts w:ascii="Times New Roman" w:eastAsia="標楷體" w:hAnsi="Times New Roman" w:cs="Times New Roman"/>
          <w:sz w:val="28"/>
          <w:szCs w:val="28"/>
        </w:rPr>
        <w:t>台灣地區資料</w:t>
      </w:r>
      <w:ins w:id="2212" w:author="ETLab" w:date="2021-09-27T13:02:00Z">
        <w:r w:rsidR="00F70364" w:rsidRPr="00A47D85">
          <w:rPr>
            <w:rFonts w:ascii="Times New Roman" w:eastAsia="標楷體" w:hAnsi="Times New Roman"/>
            <w:color w:val="000000" w:themeColor="text1"/>
            <w:sz w:val="28"/>
            <w:szCs w:val="28"/>
            <w:shd w:val="clear" w:color="auto" w:fill="FFFFFF"/>
          </w:rPr>
          <w:t>）</w:t>
        </w:r>
      </w:ins>
      <w:r w:rsidRPr="00A47D85">
        <w:rPr>
          <w:rFonts w:ascii="Times New Roman" w:eastAsia="標楷體" w:hAnsi="Times New Roman" w:cs="'E0 ˛"/>
          <w:sz w:val="28"/>
          <w:szCs w:val="28"/>
        </w:rPr>
        <w:t>，效度為</w:t>
      </w:r>
      <w:r w:rsidRPr="00A47D85">
        <w:rPr>
          <w:rFonts w:ascii="Times New Roman" w:eastAsia="標楷體" w:hAnsi="Times New Roman" w:cs="Times New Roman"/>
          <w:sz w:val="28"/>
          <w:szCs w:val="28"/>
        </w:rPr>
        <w:t>0.58~0.89</w:t>
      </w:r>
      <w:ins w:id="2213" w:author="ETLab" w:date="2021-09-27T13:02:00Z">
        <w:r w:rsidR="00F70364" w:rsidRPr="00A47D85">
          <w:rPr>
            <w:rFonts w:ascii="Times New Roman" w:eastAsia="標楷體" w:hAnsi="Times New Roman"/>
            <w:color w:val="000000" w:themeColor="text1"/>
            <w:sz w:val="28"/>
            <w:szCs w:val="28"/>
            <w:shd w:val="clear" w:color="auto" w:fill="FFFFFF"/>
          </w:rPr>
          <w:t>（</w:t>
        </w:r>
        <w:r w:rsidR="00F70364" w:rsidRPr="00A47D85">
          <w:rPr>
            <w:rFonts w:ascii="Times New Roman" w:eastAsia="標楷體" w:hAnsi="Times New Roman" w:cs="Times New Roman"/>
            <w:sz w:val="28"/>
            <w:szCs w:val="28"/>
          </w:rPr>
          <w:t>台灣地區資料</w:t>
        </w:r>
        <w:r w:rsidR="00F70364" w:rsidRPr="00A47D85">
          <w:rPr>
            <w:rFonts w:ascii="Times New Roman" w:eastAsia="標楷體" w:hAnsi="Times New Roman"/>
            <w:color w:val="000000" w:themeColor="text1"/>
            <w:sz w:val="28"/>
            <w:szCs w:val="28"/>
            <w:shd w:val="clear" w:color="auto" w:fill="FFFFFF"/>
          </w:rPr>
          <w:t>）</w:t>
        </w:r>
      </w:ins>
      <w:del w:id="2214" w:author="ETLab" w:date="2021-09-27T13:02:00Z">
        <w:r w:rsidRPr="00A47D85" w:rsidDel="00F70364">
          <w:rPr>
            <w:rFonts w:ascii="Times New Roman" w:eastAsia="標楷體" w:hAnsi="Times New Roman" w:cs="'E0 ˛"/>
            <w:sz w:val="28"/>
            <w:szCs w:val="28"/>
          </w:rPr>
          <w:delText>台灣地區資料</w:delText>
        </w:r>
      </w:del>
      <w:r w:rsidRPr="00A47D85">
        <w:rPr>
          <w:rFonts w:ascii="Times New Roman" w:eastAsia="標楷體" w:hAnsi="Times New Roman" w:cs="'E0 ˛"/>
          <w:sz w:val="28"/>
          <w:szCs w:val="28"/>
        </w:rPr>
        <w:t>。</w:t>
      </w:r>
      <w:r w:rsidRPr="00A47D85">
        <w:rPr>
          <w:rFonts w:ascii="Times New Roman" w:eastAsia="標楷體" w:hAnsi="Times New Roman"/>
          <w:color w:val="000000" w:themeColor="text1"/>
          <w:sz w:val="28"/>
          <w:szCs w:val="28"/>
          <w:shd w:val="clear" w:color="auto" w:fill="FFFFFF"/>
        </w:rPr>
        <w:t>順背題目共有</w:t>
      </w:r>
      <w:r w:rsidRPr="00A47D85">
        <w:rPr>
          <w:rFonts w:ascii="Times New Roman" w:eastAsia="標楷體" w:hAnsi="Times New Roman" w:cs="Times New Roman"/>
          <w:color w:val="000000" w:themeColor="text1"/>
          <w:sz w:val="28"/>
          <w:szCs w:val="28"/>
          <w:shd w:val="clear" w:color="auto" w:fill="FFFFFF"/>
        </w:rPr>
        <w:t>8</w:t>
      </w:r>
      <w:r w:rsidRPr="00A47D85">
        <w:rPr>
          <w:rFonts w:ascii="Times New Roman" w:eastAsia="標楷體" w:hAnsi="Times New Roman"/>
          <w:color w:val="000000" w:themeColor="text1"/>
          <w:sz w:val="28"/>
          <w:szCs w:val="28"/>
          <w:shd w:val="clear" w:color="auto" w:fill="FFFFFF"/>
        </w:rPr>
        <w:t>題每題</w:t>
      </w:r>
      <w:r w:rsidRPr="00A47D85">
        <w:rPr>
          <w:rFonts w:ascii="Times New Roman" w:eastAsia="標楷體" w:hAnsi="Times New Roman" w:cs="Times New Roman"/>
          <w:color w:val="000000" w:themeColor="text1"/>
          <w:sz w:val="28"/>
          <w:szCs w:val="28"/>
          <w:shd w:val="clear" w:color="auto" w:fill="FFFFFF"/>
        </w:rPr>
        <w:t>2</w:t>
      </w:r>
      <w:r w:rsidRPr="00A47D85">
        <w:rPr>
          <w:rFonts w:ascii="Times New Roman" w:eastAsia="標楷體" w:hAnsi="Times New Roman"/>
          <w:color w:val="000000" w:themeColor="text1"/>
          <w:sz w:val="28"/>
          <w:szCs w:val="28"/>
          <w:shd w:val="clear" w:color="auto" w:fill="FFFFFF"/>
        </w:rPr>
        <w:t>項測驗題，共</w:t>
      </w:r>
      <w:r w:rsidRPr="00A47D85">
        <w:rPr>
          <w:rFonts w:ascii="Times New Roman" w:eastAsia="標楷體" w:hAnsi="Times New Roman" w:cs="Times New Roman"/>
          <w:color w:val="000000" w:themeColor="text1"/>
          <w:sz w:val="28"/>
          <w:szCs w:val="28"/>
          <w:shd w:val="clear" w:color="auto" w:fill="FFFFFF"/>
        </w:rPr>
        <w:t>16</w:t>
      </w:r>
      <w:r w:rsidRPr="00A47D85">
        <w:rPr>
          <w:rFonts w:ascii="Times New Roman" w:eastAsia="標楷體" w:hAnsi="Times New Roman"/>
          <w:color w:val="000000" w:themeColor="text1"/>
          <w:sz w:val="28"/>
          <w:szCs w:val="28"/>
          <w:shd w:val="clear" w:color="auto" w:fill="FFFFFF"/>
        </w:rPr>
        <w:t>分；逆背題目共有</w:t>
      </w:r>
      <w:r w:rsidRPr="00A47D85">
        <w:rPr>
          <w:rFonts w:ascii="Times New Roman" w:eastAsia="標楷體" w:hAnsi="Times New Roman" w:cs="Times New Roman"/>
          <w:color w:val="000000" w:themeColor="text1"/>
          <w:sz w:val="28"/>
          <w:szCs w:val="28"/>
          <w:shd w:val="clear" w:color="auto" w:fill="FFFFFF"/>
        </w:rPr>
        <w:t>8</w:t>
      </w:r>
      <w:r w:rsidRPr="00A47D85">
        <w:rPr>
          <w:rFonts w:ascii="Times New Roman" w:eastAsia="標楷體" w:hAnsi="Times New Roman"/>
          <w:color w:val="000000" w:themeColor="text1"/>
          <w:sz w:val="28"/>
          <w:szCs w:val="28"/>
          <w:shd w:val="clear" w:color="auto" w:fill="FFFFFF"/>
        </w:rPr>
        <w:t>題每題</w:t>
      </w:r>
      <w:r w:rsidRPr="00A47D85">
        <w:rPr>
          <w:rFonts w:ascii="Times New Roman" w:eastAsia="標楷體" w:hAnsi="Times New Roman" w:cs="Times New Roman"/>
          <w:color w:val="000000" w:themeColor="text1"/>
          <w:sz w:val="28"/>
          <w:szCs w:val="28"/>
          <w:shd w:val="clear" w:color="auto" w:fill="FFFFFF"/>
        </w:rPr>
        <w:t>2</w:t>
      </w:r>
      <w:r w:rsidRPr="00A47D85">
        <w:rPr>
          <w:rFonts w:ascii="Times New Roman" w:eastAsia="標楷體" w:hAnsi="Times New Roman"/>
          <w:color w:val="000000" w:themeColor="text1"/>
          <w:sz w:val="28"/>
          <w:szCs w:val="28"/>
          <w:shd w:val="clear" w:color="auto" w:fill="FFFFFF"/>
        </w:rPr>
        <w:t>項測驗題，共</w:t>
      </w:r>
      <w:r w:rsidRPr="00A47D85">
        <w:rPr>
          <w:rFonts w:ascii="Times New Roman" w:eastAsia="標楷體" w:hAnsi="Times New Roman" w:cs="Times New Roman"/>
          <w:color w:val="000000" w:themeColor="text1"/>
          <w:sz w:val="28"/>
          <w:szCs w:val="28"/>
          <w:shd w:val="clear" w:color="auto" w:fill="FFFFFF"/>
        </w:rPr>
        <w:t>16</w:t>
      </w:r>
      <w:r w:rsidRPr="00A47D85">
        <w:rPr>
          <w:rFonts w:ascii="Times New Roman" w:eastAsia="標楷體" w:hAnsi="Times New Roman"/>
          <w:color w:val="000000" w:themeColor="text1"/>
          <w:sz w:val="28"/>
          <w:szCs w:val="28"/>
          <w:shd w:val="clear" w:color="auto" w:fill="FFFFFF"/>
        </w:rPr>
        <w:t>分，</w:t>
      </w:r>
      <w:r w:rsidRPr="00A47D85">
        <w:rPr>
          <w:rFonts w:ascii="Times New Roman" w:eastAsia="標楷體" w:hAnsi="Times New Roman" w:hint="eastAsia"/>
          <w:color w:val="000000" w:themeColor="text1"/>
          <w:sz w:val="28"/>
          <w:szCs w:val="28"/>
          <w:shd w:val="clear" w:color="auto" w:fill="FFFFFF"/>
        </w:rPr>
        <w:t>此工具之說明如</w:t>
      </w:r>
      <w:r w:rsidRPr="00A47D85">
        <w:rPr>
          <w:rFonts w:ascii="Times New Roman" w:eastAsia="標楷體" w:hAnsi="Times New Roman"/>
          <w:color w:val="000000" w:themeColor="text1"/>
          <w:sz w:val="28"/>
          <w:szCs w:val="28"/>
          <w:shd w:val="clear" w:color="auto" w:fill="FFFFFF"/>
        </w:rPr>
        <w:t>表</w:t>
      </w:r>
      <w:r w:rsidRPr="00A47D85">
        <w:rPr>
          <w:rFonts w:ascii="Times New Roman" w:eastAsia="標楷體" w:hAnsi="Times New Roman" w:cs="Times New Roman"/>
          <w:color w:val="000000" w:themeColor="text1"/>
          <w:sz w:val="28"/>
          <w:szCs w:val="28"/>
          <w:shd w:val="clear" w:color="auto" w:fill="FFFFFF"/>
        </w:rPr>
        <w:t>3-11</w:t>
      </w:r>
      <w:r w:rsidRPr="00A47D85">
        <w:rPr>
          <w:rFonts w:ascii="Times New Roman" w:eastAsia="標楷體" w:hAnsi="Times New Roman"/>
          <w:color w:val="000000" w:themeColor="text1"/>
          <w:sz w:val="28"/>
          <w:szCs w:val="28"/>
          <w:shd w:val="clear" w:color="auto" w:fill="FFFFFF"/>
        </w:rPr>
        <w:t>所示</w:t>
      </w:r>
      <w:del w:id="2215" w:author="user" w:date="2021-09-24T15:31:00Z">
        <w:r w:rsidRPr="00A47D85" w:rsidDel="00134CC1">
          <w:rPr>
            <w:rFonts w:ascii="Times New Roman" w:eastAsia="標楷體" w:hAnsi="Times New Roman" w:hint="eastAsia"/>
            <w:color w:val="000000" w:themeColor="text1"/>
            <w:sz w:val="28"/>
            <w:szCs w:val="28"/>
            <w:shd w:val="clear" w:color="auto" w:fill="FFFFFF"/>
          </w:rPr>
          <w:delText>，而</w:delText>
        </w:r>
        <w:r w:rsidRPr="00A47D85" w:rsidDel="00134CC1">
          <w:rPr>
            <w:rFonts w:ascii="Times New Roman" w:eastAsia="標楷體" w:hAnsi="Times New Roman"/>
            <w:color w:val="000000" w:themeColor="text1"/>
            <w:sz w:val="28"/>
            <w:szCs w:val="28"/>
            <w:shd w:val="clear" w:color="auto" w:fill="FFFFFF"/>
          </w:rPr>
          <w:delText>操作手冊詳細如附件三</w:delText>
        </w:r>
        <w:r w:rsidRPr="00A47D85" w:rsidDel="00134CC1">
          <w:rPr>
            <w:rFonts w:ascii="Times New Roman" w:eastAsia="標楷體" w:hAnsi="Times New Roman" w:hint="eastAsia"/>
            <w:color w:val="000000" w:themeColor="text1"/>
            <w:sz w:val="28"/>
            <w:szCs w:val="28"/>
            <w:shd w:val="clear" w:color="auto" w:fill="FFFFFF"/>
          </w:rPr>
          <w:delText>所示</w:delText>
        </w:r>
      </w:del>
      <w:r w:rsidRPr="00A47D85">
        <w:rPr>
          <w:rFonts w:ascii="Times New Roman" w:eastAsia="標楷體" w:hAnsi="Times New Roman"/>
          <w:color w:val="000000" w:themeColor="text1"/>
          <w:sz w:val="28"/>
          <w:szCs w:val="28"/>
          <w:shd w:val="clear" w:color="auto" w:fill="FFFFFF"/>
        </w:rPr>
        <w:t>。</w:t>
      </w:r>
    </w:p>
    <w:p w14:paraId="7051DB30" w14:textId="77777777" w:rsidR="00E703C5" w:rsidRPr="00A47D85" w:rsidRDefault="00E703C5" w:rsidP="00462874">
      <w:pPr>
        <w:pStyle w:val="a9"/>
        <w:spacing w:line="360" w:lineRule="auto"/>
        <w:rPr>
          <w:rFonts w:ascii="標楷體" w:eastAsia="標楷體" w:hAnsi="標楷體"/>
          <w:color w:val="000000" w:themeColor="text1"/>
          <w:sz w:val="28"/>
          <w:szCs w:val="28"/>
          <w:shd w:val="clear" w:color="auto" w:fill="FFFFFF"/>
        </w:rPr>
      </w:pPr>
      <w:bookmarkStart w:id="2216" w:name="_Toc30285769"/>
      <w:r w:rsidRPr="00A47D85">
        <w:rPr>
          <w:rFonts w:ascii="標楷體" w:eastAsia="標楷體" w:hAnsi="標楷體"/>
          <w:sz w:val="28"/>
          <w:szCs w:val="28"/>
        </w:rPr>
        <w:t>表</w:t>
      </w:r>
      <w:r w:rsidRPr="00A47D85">
        <w:rPr>
          <w:rFonts w:ascii="Times New Roman" w:eastAsia="標楷體" w:hAnsi="Times New Roman" w:cs="Times New Roman"/>
          <w:sz w:val="28"/>
          <w:szCs w:val="28"/>
        </w:rPr>
        <w:t>3</w:t>
      </w:r>
      <w:r w:rsidRPr="00A47D85">
        <w:rPr>
          <w:rFonts w:ascii="Times New Roman" w:eastAsia="標楷體" w:hAnsi="Times New Roman" w:cs="Times New Roman"/>
          <w:sz w:val="28"/>
          <w:szCs w:val="28"/>
        </w:rPr>
        <w:noBreakHyphen/>
      </w:r>
      <w:r w:rsidRPr="00A47D85">
        <w:rPr>
          <w:rFonts w:ascii="Times New Roman" w:eastAsia="標楷體" w:hAnsi="Times New Roman" w:cs="Times New Roman"/>
          <w:sz w:val="28"/>
          <w:szCs w:val="28"/>
        </w:rPr>
        <w:fldChar w:fldCharType="begin"/>
      </w:r>
      <w:r w:rsidRPr="00A47D85">
        <w:rPr>
          <w:rFonts w:ascii="Times New Roman" w:eastAsia="標楷體" w:hAnsi="Times New Roman" w:cs="Times New Roman"/>
          <w:sz w:val="28"/>
          <w:szCs w:val="28"/>
        </w:rPr>
        <w:instrText xml:space="preserve"> SEQ </w:instrText>
      </w:r>
      <w:r w:rsidRPr="00A47D85">
        <w:rPr>
          <w:rFonts w:ascii="Times New Roman" w:eastAsia="標楷體" w:hAnsi="Times New Roman" w:cs="Times New Roman"/>
          <w:sz w:val="28"/>
          <w:szCs w:val="28"/>
        </w:rPr>
        <w:instrText>表</w:instrText>
      </w:r>
      <w:r w:rsidRPr="00A47D85">
        <w:rPr>
          <w:rFonts w:ascii="Times New Roman" w:eastAsia="標楷體" w:hAnsi="Times New Roman" w:cs="Times New Roman"/>
          <w:sz w:val="28"/>
          <w:szCs w:val="28"/>
        </w:rPr>
        <w:instrText xml:space="preserve"> \* ARABIC \s 1 </w:instrText>
      </w:r>
      <w:r w:rsidRPr="00A47D85">
        <w:rPr>
          <w:rFonts w:ascii="Times New Roman" w:eastAsia="標楷體" w:hAnsi="Times New Roman" w:cs="Times New Roman"/>
          <w:sz w:val="28"/>
          <w:szCs w:val="28"/>
        </w:rPr>
        <w:fldChar w:fldCharType="separate"/>
      </w:r>
      <w:r w:rsidRPr="00A47D85">
        <w:rPr>
          <w:rFonts w:ascii="Times New Roman" w:eastAsia="標楷體" w:hAnsi="Times New Roman" w:cs="Times New Roman"/>
          <w:noProof/>
          <w:sz w:val="28"/>
          <w:szCs w:val="28"/>
        </w:rPr>
        <w:t>11</w:t>
      </w:r>
      <w:r w:rsidRPr="00A47D85">
        <w:rPr>
          <w:rFonts w:ascii="Times New Roman" w:eastAsia="標楷體" w:hAnsi="Times New Roman" w:cs="Times New Roman"/>
          <w:sz w:val="28"/>
          <w:szCs w:val="28"/>
        </w:rPr>
        <w:fldChar w:fldCharType="end"/>
      </w:r>
      <w:r w:rsidRPr="00A47D85">
        <w:rPr>
          <w:rFonts w:ascii="標楷體" w:eastAsia="標楷體" w:hAnsi="標楷體" w:hint="eastAsia"/>
          <w:color w:val="000000" w:themeColor="text1"/>
          <w:sz w:val="28"/>
          <w:szCs w:val="28"/>
          <w:shd w:val="clear" w:color="auto" w:fill="FFFFFF"/>
        </w:rPr>
        <w:t>魏氏兒童智力量表第四版（</w:t>
      </w:r>
      <w:r w:rsidRPr="00A47D85">
        <w:rPr>
          <w:rFonts w:ascii="Times New Roman" w:eastAsia="標楷體" w:hAnsi="Times New Roman" w:cs="Times New Roman"/>
          <w:color w:val="000000" w:themeColor="text1"/>
          <w:sz w:val="28"/>
          <w:szCs w:val="28"/>
          <w:shd w:val="clear" w:color="auto" w:fill="FFFFFF"/>
        </w:rPr>
        <w:t>WISC-IV</w:t>
      </w:r>
      <w:r w:rsidRPr="00A47D85">
        <w:rPr>
          <w:rFonts w:ascii="標楷體" w:eastAsia="標楷體" w:hAnsi="標楷體" w:hint="eastAsia"/>
          <w:color w:val="000000" w:themeColor="text1"/>
          <w:sz w:val="28"/>
          <w:szCs w:val="28"/>
          <w:shd w:val="clear" w:color="auto" w:fill="FFFFFF"/>
        </w:rPr>
        <w:t>）</w:t>
      </w:r>
      <w:bookmarkEnd w:id="2216"/>
    </w:p>
    <w:tbl>
      <w:tblPr>
        <w:tblW w:w="0" w:type="auto"/>
        <w:tblLook w:val="04A0" w:firstRow="1" w:lastRow="0" w:firstColumn="1" w:lastColumn="0" w:noHBand="0" w:noVBand="1"/>
      </w:tblPr>
      <w:tblGrid>
        <w:gridCol w:w="4148"/>
        <w:gridCol w:w="4148"/>
      </w:tblGrid>
      <w:tr w:rsidR="00E703C5" w:rsidRPr="00F70364" w14:paraId="747E87B4" w14:textId="77777777" w:rsidTr="00F276B5">
        <w:tc>
          <w:tcPr>
            <w:tcW w:w="8296" w:type="dxa"/>
            <w:gridSpan w:val="2"/>
            <w:tcBorders>
              <w:top w:val="single" w:sz="12" w:space="0" w:color="000000" w:themeColor="text1"/>
              <w:bottom w:val="single" w:sz="12" w:space="0" w:color="000000" w:themeColor="text1"/>
            </w:tcBorders>
          </w:tcPr>
          <w:p w14:paraId="0F52BF38" w14:textId="77777777" w:rsidR="00E703C5" w:rsidRPr="00F70364" w:rsidRDefault="00E703C5">
            <w:pPr>
              <w:widowControl w:val="0"/>
              <w:autoSpaceDE w:val="0"/>
              <w:autoSpaceDN w:val="0"/>
              <w:adjustRightInd w:val="0"/>
              <w:snapToGrid w:val="0"/>
              <w:spacing w:line="360" w:lineRule="auto"/>
              <w:jc w:val="center"/>
              <w:rPr>
                <w:rFonts w:ascii="標楷體" w:eastAsia="標楷體" w:hAnsi="標楷體" w:cs="'E0 ˛"/>
                <w:szCs w:val="28"/>
                <w:rPrChange w:id="2217" w:author="ETLab" w:date="2021-09-27T13:00:00Z">
                  <w:rPr>
                    <w:rFonts w:ascii="Times New Roman" w:eastAsia="標楷體" w:hAnsi="Times New Roman" w:cs="'E0 ˛"/>
                    <w:b/>
                    <w:sz w:val="28"/>
                    <w:szCs w:val="28"/>
                  </w:rPr>
                </w:rPrChange>
              </w:rPr>
              <w:pPrChange w:id="2218" w:author="user" w:date="2021-09-24T14:57:00Z">
                <w:pPr>
                  <w:widowControl w:val="0"/>
                  <w:autoSpaceDE w:val="0"/>
                  <w:autoSpaceDN w:val="0"/>
                  <w:adjustRightInd w:val="0"/>
                  <w:spacing w:line="360" w:lineRule="auto"/>
                  <w:jc w:val="center"/>
                </w:pPr>
              </w:pPrChange>
            </w:pPr>
            <w:r w:rsidRPr="00F70364">
              <w:rPr>
                <w:rFonts w:ascii="標楷體" w:eastAsia="標楷體" w:hAnsi="標楷體" w:cs="'E0 ˛" w:hint="eastAsia"/>
                <w:szCs w:val="28"/>
                <w:rPrChange w:id="2219" w:author="ETLab" w:date="2021-09-27T13:00:00Z">
                  <w:rPr>
                    <w:rFonts w:ascii="Times New Roman" w:eastAsia="標楷體" w:hAnsi="Times New Roman" w:cs="'E0 ˛" w:hint="eastAsia"/>
                    <w:b/>
                    <w:sz w:val="28"/>
                    <w:szCs w:val="28"/>
                  </w:rPr>
                </w:rPrChange>
              </w:rPr>
              <w:t>魏氏兒童智力量表第四版</w:t>
            </w:r>
            <w:r w:rsidRPr="00F70364">
              <w:rPr>
                <w:rFonts w:ascii="標楷體" w:eastAsia="標楷體" w:hAnsi="標楷體" w:cs="Times New Roman"/>
                <w:szCs w:val="28"/>
                <w:rPrChange w:id="2220" w:author="ETLab" w:date="2021-09-27T13:00:00Z">
                  <w:rPr>
                    <w:rFonts w:ascii="Times New Roman" w:eastAsia="標楷體" w:hAnsi="Times New Roman" w:cs="Times New Roman"/>
                    <w:b/>
                    <w:sz w:val="28"/>
                    <w:szCs w:val="28"/>
                  </w:rPr>
                </w:rPrChange>
              </w:rPr>
              <w:t>(WISC-IV)</w:t>
            </w:r>
            <w:r w:rsidRPr="00F70364">
              <w:rPr>
                <w:rFonts w:ascii="標楷體" w:eastAsia="標楷體" w:hAnsi="標楷體" w:cs="Times New Roman" w:hint="eastAsia"/>
                <w:szCs w:val="28"/>
                <w:rPrChange w:id="2221" w:author="ETLab" w:date="2021-09-27T13:00:00Z">
                  <w:rPr>
                    <w:rFonts w:ascii="Times New Roman" w:eastAsia="標楷體" w:hAnsi="Times New Roman" w:cs="Times New Roman" w:hint="eastAsia"/>
                    <w:b/>
                    <w:sz w:val="28"/>
                    <w:szCs w:val="28"/>
                  </w:rPr>
                </w:rPrChange>
              </w:rPr>
              <w:t>中文版</w:t>
            </w:r>
          </w:p>
        </w:tc>
      </w:tr>
      <w:tr w:rsidR="00E703C5" w:rsidRPr="00F70364" w14:paraId="36FB5452" w14:textId="77777777" w:rsidTr="00F276B5">
        <w:tc>
          <w:tcPr>
            <w:tcW w:w="4148" w:type="dxa"/>
            <w:tcBorders>
              <w:top w:val="single" w:sz="12" w:space="0" w:color="000000" w:themeColor="text1"/>
            </w:tcBorders>
          </w:tcPr>
          <w:p w14:paraId="352905B8" w14:textId="77777777" w:rsidR="00E703C5" w:rsidRPr="00F70364" w:rsidRDefault="00E703C5">
            <w:pPr>
              <w:widowControl w:val="0"/>
              <w:autoSpaceDE w:val="0"/>
              <w:autoSpaceDN w:val="0"/>
              <w:adjustRightInd w:val="0"/>
              <w:snapToGrid w:val="0"/>
              <w:spacing w:line="360" w:lineRule="auto"/>
              <w:jc w:val="both"/>
              <w:rPr>
                <w:rFonts w:ascii="標楷體" w:eastAsia="標楷體" w:hAnsi="標楷體" w:cs="'E0 ˛"/>
                <w:szCs w:val="28"/>
                <w:rPrChange w:id="2222" w:author="ETLab" w:date="2021-09-27T13:00:00Z">
                  <w:rPr>
                    <w:rFonts w:ascii="Times New Roman" w:eastAsia="標楷體" w:hAnsi="Times New Roman" w:cs="'E0 ˛"/>
                    <w:b/>
                    <w:sz w:val="28"/>
                    <w:szCs w:val="28"/>
                  </w:rPr>
                </w:rPrChange>
              </w:rPr>
              <w:pPrChange w:id="2223" w:author="user" w:date="2021-09-24T14:57:00Z">
                <w:pPr>
                  <w:widowControl w:val="0"/>
                  <w:autoSpaceDE w:val="0"/>
                  <w:autoSpaceDN w:val="0"/>
                  <w:adjustRightInd w:val="0"/>
                  <w:spacing w:line="360" w:lineRule="auto"/>
                  <w:jc w:val="both"/>
                </w:pPr>
              </w:pPrChange>
            </w:pPr>
            <w:r w:rsidRPr="00F70364">
              <w:rPr>
                <w:rFonts w:ascii="標楷體" w:eastAsia="標楷體" w:hAnsi="標楷體" w:cs="'E0 ˛" w:hint="eastAsia"/>
                <w:szCs w:val="28"/>
                <w:rPrChange w:id="2224" w:author="ETLab" w:date="2021-09-27T13:00:00Z">
                  <w:rPr>
                    <w:rFonts w:ascii="Times New Roman" w:eastAsia="標楷體" w:hAnsi="Times New Roman" w:cs="'E0 ˛" w:hint="eastAsia"/>
                    <w:b/>
                    <w:sz w:val="28"/>
                    <w:szCs w:val="28"/>
                  </w:rPr>
                </w:rPrChange>
              </w:rPr>
              <w:t>施測方法</w:t>
            </w:r>
          </w:p>
        </w:tc>
        <w:tc>
          <w:tcPr>
            <w:tcW w:w="4148" w:type="dxa"/>
            <w:tcBorders>
              <w:top w:val="single" w:sz="12" w:space="0" w:color="000000" w:themeColor="text1"/>
            </w:tcBorders>
          </w:tcPr>
          <w:p w14:paraId="01CD2B1B" w14:textId="77777777" w:rsidR="00E703C5" w:rsidRPr="00F70364" w:rsidRDefault="00E703C5">
            <w:pPr>
              <w:widowControl w:val="0"/>
              <w:autoSpaceDE w:val="0"/>
              <w:autoSpaceDN w:val="0"/>
              <w:adjustRightInd w:val="0"/>
              <w:snapToGrid w:val="0"/>
              <w:spacing w:line="360" w:lineRule="auto"/>
              <w:jc w:val="both"/>
              <w:rPr>
                <w:rFonts w:ascii="標楷體" w:eastAsia="標楷體" w:hAnsi="標楷體" w:cs="'E0 ˛"/>
                <w:szCs w:val="28"/>
                <w:rPrChange w:id="2225" w:author="ETLab" w:date="2021-09-27T13:00:00Z">
                  <w:rPr>
                    <w:rFonts w:ascii="Times New Roman" w:eastAsia="標楷體" w:hAnsi="Times New Roman" w:cs="'E0 ˛"/>
                    <w:sz w:val="28"/>
                    <w:szCs w:val="28"/>
                  </w:rPr>
                </w:rPrChange>
              </w:rPr>
              <w:pPrChange w:id="2226" w:author="user" w:date="2021-09-24T14:57:00Z">
                <w:pPr>
                  <w:widowControl w:val="0"/>
                  <w:autoSpaceDE w:val="0"/>
                  <w:autoSpaceDN w:val="0"/>
                  <w:adjustRightInd w:val="0"/>
                  <w:spacing w:line="360" w:lineRule="auto"/>
                  <w:jc w:val="both"/>
                </w:pPr>
              </w:pPrChange>
            </w:pPr>
            <w:r w:rsidRPr="00F70364">
              <w:rPr>
                <w:rFonts w:ascii="標楷體" w:eastAsia="標楷體" w:hAnsi="標楷體" w:cs="'E0 ˛" w:hint="eastAsia"/>
                <w:szCs w:val="28"/>
                <w:rPrChange w:id="2227" w:author="ETLab" w:date="2021-09-27T13:00:00Z">
                  <w:rPr>
                    <w:rFonts w:ascii="Times New Roman" w:eastAsia="標楷體" w:hAnsi="Times New Roman" w:cs="'E0 ˛" w:hint="eastAsia"/>
                    <w:sz w:val="28"/>
                    <w:szCs w:val="28"/>
                  </w:rPr>
                </w:rPrChange>
              </w:rPr>
              <w:t>個別測驗</w:t>
            </w:r>
          </w:p>
        </w:tc>
      </w:tr>
      <w:tr w:rsidR="00E703C5" w:rsidRPr="00F70364" w14:paraId="39B6E85B" w14:textId="77777777" w:rsidTr="00F276B5">
        <w:tc>
          <w:tcPr>
            <w:tcW w:w="4148" w:type="dxa"/>
          </w:tcPr>
          <w:p w14:paraId="62DE9964" w14:textId="77777777" w:rsidR="00E703C5" w:rsidRPr="00F70364" w:rsidRDefault="00E703C5">
            <w:pPr>
              <w:widowControl w:val="0"/>
              <w:autoSpaceDE w:val="0"/>
              <w:autoSpaceDN w:val="0"/>
              <w:adjustRightInd w:val="0"/>
              <w:snapToGrid w:val="0"/>
              <w:spacing w:line="360" w:lineRule="auto"/>
              <w:jc w:val="both"/>
              <w:rPr>
                <w:rFonts w:ascii="標楷體" w:eastAsia="標楷體" w:hAnsi="標楷體" w:cs="'E0 ˛"/>
                <w:szCs w:val="28"/>
                <w:rPrChange w:id="2228" w:author="ETLab" w:date="2021-09-27T13:00:00Z">
                  <w:rPr>
                    <w:rFonts w:ascii="Times New Roman" w:eastAsia="標楷體" w:hAnsi="Times New Roman" w:cs="'E0 ˛"/>
                    <w:b/>
                    <w:sz w:val="28"/>
                    <w:szCs w:val="28"/>
                  </w:rPr>
                </w:rPrChange>
              </w:rPr>
              <w:pPrChange w:id="2229" w:author="user" w:date="2021-09-24T14:57:00Z">
                <w:pPr>
                  <w:widowControl w:val="0"/>
                  <w:autoSpaceDE w:val="0"/>
                  <w:autoSpaceDN w:val="0"/>
                  <w:adjustRightInd w:val="0"/>
                  <w:spacing w:line="360" w:lineRule="auto"/>
                  <w:jc w:val="both"/>
                </w:pPr>
              </w:pPrChange>
            </w:pPr>
            <w:r w:rsidRPr="00F70364">
              <w:rPr>
                <w:rFonts w:ascii="標楷體" w:eastAsia="標楷體" w:hAnsi="標楷體" w:cs="'E0 ˛" w:hint="eastAsia"/>
                <w:szCs w:val="28"/>
                <w:rPrChange w:id="2230" w:author="ETLab" w:date="2021-09-27T13:00:00Z">
                  <w:rPr>
                    <w:rFonts w:ascii="Times New Roman" w:eastAsia="標楷體" w:hAnsi="Times New Roman" w:cs="'E0 ˛" w:hint="eastAsia"/>
                    <w:b/>
                    <w:sz w:val="28"/>
                    <w:szCs w:val="28"/>
                  </w:rPr>
                </w:rPrChange>
              </w:rPr>
              <w:t>計分方式</w:t>
            </w:r>
          </w:p>
        </w:tc>
        <w:tc>
          <w:tcPr>
            <w:tcW w:w="4148" w:type="dxa"/>
          </w:tcPr>
          <w:p w14:paraId="10AF8CBD" w14:textId="77777777" w:rsidR="00E703C5" w:rsidRPr="00F70364" w:rsidRDefault="00E703C5">
            <w:pPr>
              <w:widowControl w:val="0"/>
              <w:autoSpaceDE w:val="0"/>
              <w:autoSpaceDN w:val="0"/>
              <w:adjustRightInd w:val="0"/>
              <w:snapToGrid w:val="0"/>
              <w:spacing w:line="360" w:lineRule="auto"/>
              <w:jc w:val="both"/>
              <w:rPr>
                <w:rFonts w:ascii="標楷體" w:eastAsia="標楷體" w:hAnsi="標楷體" w:cs="'E0 ˛"/>
                <w:szCs w:val="28"/>
                <w:rPrChange w:id="2231" w:author="ETLab" w:date="2021-09-27T13:00:00Z">
                  <w:rPr>
                    <w:rFonts w:ascii="Times New Roman" w:eastAsia="標楷體" w:hAnsi="Times New Roman" w:cs="'E0 ˛"/>
                    <w:sz w:val="28"/>
                    <w:szCs w:val="28"/>
                  </w:rPr>
                </w:rPrChange>
              </w:rPr>
              <w:pPrChange w:id="2232" w:author="user" w:date="2021-09-24T14:57:00Z">
                <w:pPr>
                  <w:widowControl w:val="0"/>
                  <w:autoSpaceDE w:val="0"/>
                  <w:autoSpaceDN w:val="0"/>
                  <w:adjustRightInd w:val="0"/>
                  <w:spacing w:line="360" w:lineRule="auto"/>
                  <w:jc w:val="both"/>
                </w:pPr>
              </w:pPrChange>
            </w:pPr>
            <w:r w:rsidRPr="00F70364">
              <w:rPr>
                <w:rFonts w:ascii="標楷體" w:eastAsia="標楷體" w:hAnsi="標楷體" w:cs="'E0 ˛" w:hint="eastAsia"/>
                <w:szCs w:val="28"/>
                <w:rPrChange w:id="2233" w:author="ETLab" w:date="2021-09-27T13:00:00Z">
                  <w:rPr>
                    <w:rFonts w:ascii="Times New Roman" w:eastAsia="標楷體" w:hAnsi="Times New Roman" w:cs="'E0 ˛" w:hint="eastAsia"/>
                    <w:sz w:val="28"/>
                    <w:szCs w:val="28"/>
                  </w:rPr>
                </w:rPrChange>
              </w:rPr>
              <w:t>人工計分</w:t>
            </w:r>
          </w:p>
        </w:tc>
      </w:tr>
      <w:tr w:rsidR="00E703C5" w:rsidRPr="00F70364" w14:paraId="7001FF1C" w14:textId="77777777" w:rsidTr="00F276B5">
        <w:tc>
          <w:tcPr>
            <w:tcW w:w="4148" w:type="dxa"/>
          </w:tcPr>
          <w:p w14:paraId="38FCBFA7" w14:textId="77777777" w:rsidR="00E703C5" w:rsidRPr="00F70364" w:rsidRDefault="00E703C5">
            <w:pPr>
              <w:widowControl w:val="0"/>
              <w:autoSpaceDE w:val="0"/>
              <w:autoSpaceDN w:val="0"/>
              <w:adjustRightInd w:val="0"/>
              <w:snapToGrid w:val="0"/>
              <w:spacing w:line="360" w:lineRule="auto"/>
              <w:jc w:val="both"/>
              <w:rPr>
                <w:rFonts w:ascii="標楷體" w:eastAsia="標楷體" w:hAnsi="標楷體" w:cs="'E0 ˛"/>
                <w:szCs w:val="28"/>
                <w:rPrChange w:id="2234" w:author="ETLab" w:date="2021-09-27T13:00:00Z">
                  <w:rPr>
                    <w:rFonts w:ascii="Times New Roman" w:eastAsia="標楷體" w:hAnsi="Times New Roman" w:cs="'E0 ˛"/>
                    <w:b/>
                    <w:sz w:val="28"/>
                    <w:szCs w:val="28"/>
                  </w:rPr>
                </w:rPrChange>
              </w:rPr>
              <w:pPrChange w:id="2235" w:author="user" w:date="2021-09-24T14:57:00Z">
                <w:pPr>
                  <w:widowControl w:val="0"/>
                  <w:autoSpaceDE w:val="0"/>
                  <w:autoSpaceDN w:val="0"/>
                  <w:adjustRightInd w:val="0"/>
                  <w:spacing w:line="360" w:lineRule="auto"/>
                  <w:jc w:val="both"/>
                </w:pPr>
              </w:pPrChange>
            </w:pPr>
            <w:r w:rsidRPr="00F70364">
              <w:rPr>
                <w:rFonts w:ascii="標楷體" w:eastAsia="標楷體" w:hAnsi="標楷體" w:cs="'E0 ˛" w:hint="eastAsia"/>
                <w:szCs w:val="28"/>
                <w:rPrChange w:id="2236" w:author="ETLab" w:date="2021-09-27T13:00:00Z">
                  <w:rPr>
                    <w:rFonts w:ascii="Times New Roman" w:eastAsia="標楷體" w:hAnsi="Times New Roman" w:cs="'E0 ˛" w:hint="eastAsia"/>
                    <w:b/>
                    <w:sz w:val="28"/>
                    <w:szCs w:val="28"/>
                  </w:rPr>
                </w:rPrChange>
              </w:rPr>
              <w:t>版權</w:t>
            </w:r>
          </w:p>
        </w:tc>
        <w:tc>
          <w:tcPr>
            <w:tcW w:w="4148" w:type="dxa"/>
          </w:tcPr>
          <w:p w14:paraId="53514647" w14:textId="77777777" w:rsidR="00E703C5" w:rsidRPr="00F70364" w:rsidRDefault="00E703C5">
            <w:pPr>
              <w:widowControl w:val="0"/>
              <w:autoSpaceDE w:val="0"/>
              <w:autoSpaceDN w:val="0"/>
              <w:adjustRightInd w:val="0"/>
              <w:snapToGrid w:val="0"/>
              <w:spacing w:line="360" w:lineRule="auto"/>
              <w:jc w:val="both"/>
              <w:rPr>
                <w:rFonts w:ascii="標楷體" w:eastAsia="標楷體" w:hAnsi="標楷體" w:cs="'E0 ˛"/>
                <w:szCs w:val="28"/>
                <w:rPrChange w:id="2237" w:author="ETLab" w:date="2021-09-27T13:00:00Z">
                  <w:rPr>
                    <w:rFonts w:ascii="Times New Roman" w:eastAsia="標楷體" w:hAnsi="Times New Roman" w:cs="'E0 ˛"/>
                    <w:sz w:val="28"/>
                    <w:szCs w:val="28"/>
                  </w:rPr>
                </w:rPrChange>
              </w:rPr>
              <w:pPrChange w:id="2238" w:author="user" w:date="2021-09-24T14:57:00Z">
                <w:pPr>
                  <w:widowControl w:val="0"/>
                  <w:autoSpaceDE w:val="0"/>
                  <w:autoSpaceDN w:val="0"/>
                  <w:adjustRightInd w:val="0"/>
                  <w:spacing w:line="360" w:lineRule="auto"/>
                  <w:jc w:val="both"/>
                </w:pPr>
              </w:pPrChange>
            </w:pPr>
            <w:r w:rsidRPr="00F70364">
              <w:rPr>
                <w:rFonts w:ascii="標楷體" w:eastAsia="標楷體" w:hAnsi="標楷體" w:cs="'E0 ˛" w:hint="eastAsia"/>
                <w:szCs w:val="28"/>
                <w:rPrChange w:id="2239" w:author="ETLab" w:date="2021-09-27T13:00:00Z">
                  <w:rPr>
                    <w:rFonts w:ascii="Times New Roman" w:eastAsia="標楷體" w:hAnsi="Times New Roman" w:cs="'E0 ˛" w:hint="eastAsia"/>
                    <w:sz w:val="28"/>
                    <w:szCs w:val="28"/>
                  </w:rPr>
                </w:rPrChange>
              </w:rPr>
              <w:t>中國行為科學社在台灣地區修訂出版</w:t>
            </w:r>
          </w:p>
        </w:tc>
      </w:tr>
      <w:tr w:rsidR="00E703C5" w:rsidRPr="00F70364" w14:paraId="2E5A9A3A" w14:textId="77777777" w:rsidTr="00F276B5">
        <w:tc>
          <w:tcPr>
            <w:tcW w:w="4148" w:type="dxa"/>
            <w:tcBorders>
              <w:bottom w:val="single" w:sz="4" w:space="0" w:color="7F7F7F" w:themeColor="text1" w:themeTint="80"/>
            </w:tcBorders>
          </w:tcPr>
          <w:p w14:paraId="17A4D5E7" w14:textId="77777777" w:rsidR="00E703C5" w:rsidRPr="00F70364" w:rsidRDefault="00E703C5">
            <w:pPr>
              <w:widowControl w:val="0"/>
              <w:autoSpaceDE w:val="0"/>
              <w:autoSpaceDN w:val="0"/>
              <w:adjustRightInd w:val="0"/>
              <w:snapToGrid w:val="0"/>
              <w:spacing w:line="360" w:lineRule="auto"/>
              <w:jc w:val="both"/>
              <w:rPr>
                <w:rFonts w:ascii="標楷體" w:eastAsia="標楷體" w:hAnsi="標楷體" w:cs="'E0 ˛"/>
                <w:szCs w:val="28"/>
                <w:rPrChange w:id="2240" w:author="ETLab" w:date="2021-09-27T13:00:00Z">
                  <w:rPr>
                    <w:rFonts w:ascii="Times New Roman" w:eastAsia="標楷體" w:hAnsi="Times New Roman" w:cs="'E0 ˛"/>
                    <w:b/>
                    <w:sz w:val="28"/>
                    <w:szCs w:val="28"/>
                  </w:rPr>
                </w:rPrChange>
              </w:rPr>
              <w:pPrChange w:id="2241" w:author="user" w:date="2021-09-24T14:57:00Z">
                <w:pPr>
                  <w:widowControl w:val="0"/>
                  <w:autoSpaceDE w:val="0"/>
                  <w:autoSpaceDN w:val="0"/>
                  <w:adjustRightInd w:val="0"/>
                  <w:spacing w:line="360" w:lineRule="auto"/>
                  <w:jc w:val="both"/>
                </w:pPr>
              </w:pPrChange>
            </w:pPr>
            <w:r w:rsidRPr="00F70364">
              <w:rPr>
                <w:rFonts w:ascii="標楷體" w:eastAsia="標楷體" w:hAnsi="標楷體" w:cs="'E0 ˛" w:hint="eastAsia"/>
                <w:szCs w:val="28"/>
                <w:rPrChange w:id="2242" w:author="ETLab" w:date="2021-09-27T13:00:00Z">
                  <w:rPr>
                    <w:rFonts w:ascii="Times New Roman" w:eastAsia="標楷體" w:hAnsi="Times New Roman" w:cs="'E0 ˛" w:hint="eastAsia"/>
                    <w:b/>
                    <w:sz w:val="28"/>
                    <w:szCs w:val="28"/>
                  </w:rPr>
                </w:rPrChange>
              </w:rPr>
              <w:t>信度（臺灣）</w:t>
            </w:r>
          </w:p>
        </w:tc>
        <w:tc>
          <w:tcPr>
            <w:tcW w:w="4148" w:type="dxa"/>
            <w:tcBorders>
              <w:bottom w:val="single" w:sz="4" w:space="0" w:color="7F7F7F" w:themeColor="text1" w:themeTint="80"/>
            </w:tcBorders>
          </w:tcPr>
          <w:p w14:paraId="29AEB4CB" w14:textId="77777777" w:rsidR="00E703C5" w:rsidRPr="00F70364" w:rsidRDefault="00E703C5" w:rsidP="00F70364">
            <w:pPr>
              <w:widowControl w:val="0"/>
              <w:autoSpaceDE w:val="0"/>
              <w:autoSpaceDN w:val="0"/>
              <w:adjustRightInd w:val="0"/>
              <w:snapToGrid w:val="0"/>
              <w:spacing w:line="360" w:lineRule="auto"/>
              <w:jc w:val="both"/>
              <w:rPr>
                <w:rFonts w:ascii="標楷體" w:eastAsia="標楷體" w:hAnsi="標楷體" w:cs="Times New Roman"/>
                <w:szCs w:val="28"/>
                <w:rPrChange w:id="2243" w:author="ETLab" w:date="2021-09-27T13:01:00Z">
                  <w:rPr>
                    <w:rFonts w:ascii="Times New Roman" w:eastAsia="標楷體" w:hAnsi="Times New Roman" w:cs="Times New Roman"/>
                    <w:sz w:val="28"/>
                    <w:szCs w:val="28"/>
                  </w:rPr>
                </w:rPrChange>
              </w:rPr>
              <w:pPrChange w:id="2244" w:author="ETLab" w:date="2021-09-27T13:01:00Z">
                <w:pPr>
                  <w:pStyle w:val="a7"/>
                  <w:widowControl w:val="0"/>
                  <w:numPr>
                    <w:numId w:val="45"/>
                  </w:numPr>
                  <w:autoSpaceDE w:val="0"/>
                  <w:autoSpaceDN w:val="0"/>
                  <w:adjustRightInd w:val="0"/>
                  <w:spacing w:line="360" w:lineRule="auto"/>
                  <w:ind w:leftChars="0" w:left="360" w:hanging="360"/>
                  <w:jc w:val="both"/>
                </w:pPr>
              </w:pPrChange>
            </w:pPr>
            <w:r w:rsidRPr="00F70364">
              <w:rPr>
                <w:rFonts w:ascii="標楷體" w:eastAsia="標楷體" w:hAnsi="標楷體" w:cs="Times New Roman" w:hint="eastAsia"/>
                <w:szCs w:val="28"/>
                <w:rPrChange w:id="2245" w:author="ETLab" w:date="2021-09-27T13:01:00Z">
                  <w:rPr>
                    <w:rFonts w:ascii="Times New Roman" w:eastAsia="標楷體" w:hAnsi="Times New Roman" w:cs="Times New Roman" w:hint="eastAsia"/>
                    <w:sz w:val="28"/>
                    <w:szCs w:val="28"/>
                  </w:rPr>
                </w:rPrChange>
              </w:rPr>
              <w:t>折半信度</w:t>
            </w:r>
            <w:r w:rsidRPr="00F70364">
              <w:rPr>
                <w:rFonts w:ascii="標楷體" w:eastAsia="標楷體" w:hAnsi="標楷體" w:cs="Times New Roman"/>
                <w:szCs w:val="28"/>
                <w:rPrChange w:id="2246" w:author="ETLab" w:date="2021-09-27T13:01:00Z">
                  <w:rPr>
                    <w:rFonts w:ascii="Times New Roman" w:eastAsia="標楷體" w:hAnsi="Times New Roman" w:cs="Times New Roman"/>
                    <w:sz w:val="28"/>
                    <w:szCs w:val="28"/>
                  </w:rPr>
                </w:rPrChange>
              </w:rPr>
              <w:t>.85~.96</w:t>
            </w:r>
          </w:p>
        </w:tc>
      </w:tr>
      <w:tr w:rsidR="00E703C5" w:rsidRPr="00F70364" w14:paraId="3CF581F7" w14:textId="77777777" w:rsidTr="00F276B5">
        <w:tc>
          <w:tcPr>
            <w:tcW w:w="4148" w:type="dxa"/>
            <w:tcBorders>
              <w:bottom w:val="single" w:sz="12" w:space="0" w:color="000000" w:themeColor="text1"/>
            </w:tcBorders>
          </w:tcPr>
          <w:p w14:paraId="64DB6BAD" w14:textId="77777777" w:rsidR="00E703C5" w:rsidRPr="00F70364" w:rsidRDefault="00E703C5">
            <w:pPr>
              <w:widowControl w:val="0"/>
              <w:autoSpaceDE w:val="0"/>
              <w:autoSpaceDN w:val="0"/>
              <w:adjustRightInd w:val="0"/>
              <w:snapToGrid w:val="0"/>
              <w:spacing w:line="360" w:lineRule="auto"/>
              <w:jc w:val="both"/>
              <w:rPr>
                <w:rFonts w:ascii="標楷體" w:eastAsia="標楷體" w:hAnsi="標楷體" w:cs="'E0 ˛"/>
                <w:szCs w:val="28"/>
                <w:rPrChange w:id="2247" w:author="ETLab" w:date="2021-09-27T13:00:00Z">
                  <w:rPr>
                    <w:rFonts w:ascii="Times New Roman" w:eastAsia="標楷體" w:hAnsi="Times New Roman" w:cs="'E0 ˛"/>
                    <w:b/>
                    <w:sz w:val="28"/>
                    <w:szCs w:val="28"/>
                  </w:rPr>
                </w:rPrChange>
              </w:rPr>
              <w:pPrChange w:id="2248" w:author="user" w:date="2021-09-24T14:57:00Z">
                <w:pPr>
                  <w:widowControl w:val="0"/>
                  <w:autoSpaceDE w:val="0"/>
                  <w:autoSpaceDN w:val="0"/>
                  <w:adjustRightInd w:val="0"/>
                  <w:spacing w:line="360" w:lineRule="auto"/>
                  <w:jc w:val="both"/>
                </w:pPr>
              </w:pPrChange>
            </w:pPr>
            <w:r w:rsidRPr="00F70364">
              <w:rPr>
                <w:rFonts w:ascii="標楷體" w:eastAsia="標楷體" w:hAnsi="標楷體" w:cs="'E0 ˛" w:hint="eastAsia"/>
                <w:szCs w:val="28"/>
                <w:rPrChange w:id="2249" w:author="ETLab" w:date="2021-09-27T13:00:00Z">
                  <w:rPr>
                    <w:rFonts w:ascii="Times New Roman" w:eastAsia="標楷體" w:hAnsi="Times New Roman" w:cs="'E0 ˛" w:hint="eastAsia"/>
                    <w:b/>
                    <w:sz w:val="28"/>
                    <w:szCs w:val="28"/>
                  </w:rPr>
                </w:rPrChange>
              </w:rPr>
              <w:t>效度（臺灣）</w:t>
            </w:r>
          </w:p>
        </w:tc>
        <w:tc>
          <w:tcPr>
            <w:tcW w:w="4148" w:type="dxa"/>
            <w:tcBorders>
              <w:bottom w:val="single" w:sz="12" w:space="0" w:color="000000" w:themeColor="text1"/>
            </w:tcBorders>
          </w:tcPr>
          <w:p w14:paraId="50BEA610" w14:textId="77777777" w:rsidR="00E703C5" w:rsidRPr="00F70364" w:rsidRDefault="00E703C5">
            <w:pPr>
              <w:widowControl w:val="0"/>
              <w:autoSpaceDE w:val="0"/>
              <w:autoSpaceDN w:val="0"/>
              <w:adjustRightInd w:val="0"/>
              <w:snapToGrid w:val="0"/>
              <w:spacing w:line="360" w:lineRule="auto"/>
              <w:jc w:val="both"/>
              <w:rPr>
                <w:rFonts w:ascii="標楷體" w:eastAsia="標楷體" w:hAnsi="標楷體" w:cs="Times New Roman"/>
                <w:szCs w:val="28"/>
                <w:rPrChange w:id="2250" w:author="ETLab" w:date="2021-09-27T13:00:00Z">
                  <w:rPr>
                    <w:rFonts w:ascii="Times New Roman" w:eastAsia="標楷體" w:hAnsi="Times New Roman" w:cs="Times New Roman"/>
                    <w:sz w:val="28"/>
                    <w:szCs w:val="28"/>
                  </w:rPr>
                </w:rPrChange>
              </w:rPr>
              <w:pPrChange w:id="2251" w:author="user" w:date="2021-09-24T14:57:00Z">
                <w:pPr>
                  <w:widowControl w:val="0"/>
                  <w:autoSpaceDE w:val="0"/>
                  <w:autoSpaceDN w:val="0"/>
                  <w:adjustRightInd w:val="0"/>
                  <w:spacing w:line="360" w:lineRule="auto"/>
                  <w:jc w:val="both"/>
                </w:pPr>
              </w:pPrChange>
            </w:pPr>
            <w:del w:id="2252" w:author="ETLab" w:date="2021-09-27T13:01:00Z">
              <w:r w:rsidRPr="00F70364" w:rsidDel="00F70364">
                <w:rPr>
                  <w:rFonts w:ascii="標楷體" w:eastAsia="標楷體" w:hAnsi="標楷體" w:cs="Times New Roman"/>
                  <w:szCs w:val="28"/>
                  <w:rPrChange w:id="2253" w:author="ETLab" w:date="2021-09-27T13:00:00Z">
                    <w:rPr>
                      <w:rFonts w:ascii="Times New Roman" w:eastAsia="標楷體" w:hAnsi="Times New Roman" w:cs="Times New Roman"/>
                      <w:sz w:val="28"/>
                      <w:szCs w:val="28"/>
                    </w:rPr>
                  </w:rPrChange>
                </w:rPr>
                <w:delText>1.</w:delText>
              </w:r>
            </w:del>
            <w:r w:rsidRPr="00F70364">
              <w:rPr>
                <w:rFonts w:ascii="標楷體" w:eastAsia="標楷體" w:hAnsi="標楷體" w:cs="Times New Roman" w:hint="eastAsia"/>
                <w:szCs w:val="28"/>
                <w:rPrChange w:id="2254" w:author="ETLab" w:date="2021-09-27T13:00:00Z">
                  <w:rPr>
                    <w:rFonts w:ascii="Times New Roman" w:eastAsia="標楷體" w:hAnsi="Times New Roman" w:cs="Times New Roman" w:hint="eastAsia"/>
                    <w:sz w:val="28"/>
                    <w:szCs w:val="28"/>
                  </w:rPr>
                </w:rPrChange>
              </w:rPr>
              <w:t>與</w:t>
            </w:r>
            <w:r w:rsidRPr="00F70364">
              <w:rPr>
                <w:rFonts w:ascii="標楷體" w:eastAsia="標楷體" w:hAnsi="標楷體" w:cs="Times New Roman"/>
                <w:szCs w:val="28"/>
                <w:rPrChange w:id="2255" w:author="ETLab" w:date="2021-09-27T13:00:00Z">
                  <w:rPr>
                    <w:rFonts w:ascii="Times New Roman" w:eastAsia="標楷體" w:hAnsi="Times New Roman" w:cs="Times New Roman"/>
                    <w:sz w:val="28"/>
                    <w:szCs w:val="28"/>
                  </w:rPr>
                </w:rPrChange>
              </w:rPr>
              <w:t>WISC-III</w:t>
            </w:r>
            <w:r w:rsidRPr="00F70364">
              <w:rPr>
                <w:rFonts w:ascii="標楷體" w:eastAsia="標楷體" w:hAnsi="標楷體" w:cs="Times New Roman" w:hint="eastAsia"/>
                <w:szCs w:val="28"/>
                <w:rPrChange w:id="2256" w:author="ETLab" w:date="2021-09-27T13:00:00Z">
                  <w:rPr>
                    <w:rFonts w:ascii="Times New Roman" w:eastAsia="標楷體" w:hAnsi="Times New Roman" w:cs="Times New Roman" w:hint="eastAsia"/>
                    <w:sz w:val="28"/>
                    <w:szCs w:val="28"/>
                  </w:rPr>
                </w:rPrChange>
              </w:rPr>
              <w:t>之相關：</w:t>
            </w:r>
            <w:r w:rsidRPr="00F70364">
              <w:rPr>
                <w:rFonts w:ascii="標楷體" w:eastAsia="標楷體" w:hAnsi="標楷體" w:cs="Times New Roman"/>
                <w:szCs w:val="28"/>
                <w:rPrChange w:id="2257" w:author="ETLab" w:date="2021-09-27T13:00:00Z">
                  <w:rPr>
                    <w:rFonts w:ascii="Times New Roman" w:eastAsia="標楷體" w:hAnsi="Times New Roman" w:cs="Times New Roman"/>
                    <w:sz w:val="28"/>
                    <w:szCs w:val="28"/>
                  </w:rPr>
                </w:rPrChange>
              </w:rPr>
              <w:t>.58~.89</w:t>
            </w:r>
          </w:p>
        </w:tc>
      </w:tr>
    </w:tbl>
    <w:p w14:paraId="07A37F49" w14:textId="77777777" w:rsidR="00E703C5" w:rsidRPr="00A47D85" w:rsidRDefault="00E703C5" w:rsidP="00462874">
      <w:pPr>
        <w:widowControl w:val="0"/>
        <w:autoSpaceDE w:val="0"/>
        <w:autoSpaceDN w:val="0"/>
        <w:adjustRightInd w:val="0"/>
        <w:spacing w:line="360" w:lineRule="auto"/>
        <w:jc w:val="both"/>
        <w:rPr>
          <w:rFonts w:ascii="Times New Roman" w:eastAsia="標楷體" w:hAnsi="Times New Roman" w:cs="'E0 ˛"/>
          <w:sz w:val="28"/>
          <w:szCs w:val="28"/>
        </w:rPr>
      </w:pPr>
    </w:p>
    <w:p w14:paraId="2656D01A" w14:textId="77777777" w:rsidR="00E703C5" w:rsidRPr="00A47D85" w:rsidRDefault="00E703C5" w:rsidP="00462874">
      <w:pPr>
        <w:widowControl w:val="0"/>
        <w:autoSpaceDE w:val="0"/>
        <w:autoSpaceDN w:val="0"/>
        <w:adjustRightInd w:val="0"/>
        <w:snapToGrid w:val="0"/>
        <w:spacing w:line="360" w:lineRule="auto"/>
        <w:jc w:val="both"/>
        <w:rPr>
          <w:rFonts w:ascii="Times New Roman" w:eastAsia="標楷體" w:hAnsi="Times New Roman" w:cs="'E0 ˛"/>
          <w:sz w:val="28"/>
          <w:szCs w:val="28"/>
        </w:rPr>
      </w:pPr>
      <w:r w:rsidRPr="00A47D85">
        <w:rPr>
          <w:rFonts w:ascii="Times New Roman" w:eastAsia="標楷體" w:hAnsi="Times New Roman" w:cs="'E0 ˛"/>
          <w:sz w:val="28"/>
          <w:szCs w:val="28"/>
        </w:rPr>
        <w:t>（二）抑制控制</w:t>
      </w:r>
    </w:p>
    <w:p w14:paraId="6B7A3698" w14:textId="5081FF80" w:rsidR="00E703C5" w:rsidRPr="00A47D85" w:rsidRDefault="00E703C5" w:rsidP="00462874">
      <w:pPr>
        <w:widowControl w:val="0"/>
        <w:autoSpaceDE w:val="0"/>
        <w:autoSpaceDN w:val="0"/>
        <w:adjustRightInd w:val="0"/>
        <w:snapToGrid w:val="0"/>
        <w:spacing w:line="360" w:lineRule="auto"/>
        <w:ind w:firstLineChars="200" w:firstLine="560"/>
        <w:jc w:val="both"/>
        <w:rPr>
          <w:rFonts w:ascii="Times New Roman" w:eastAsia="標楷體" w:hAnsi="Times New Roman"/>
          <w:color w:val="000000" w:themeColor="text1"/>
          <w:sz w:val="28"/>
          <w:szCs w:val="28"/>
          <w:shd w:val="clear" w:color="auto" w:fill="FFFFFF"/>
        </w:rPr>
      </w:pPr>
      <w:r w:rsidRPr="00A47D85">
        <w:rPr>
          <w:rFonts w:ascii="Times New Roman" w:eastAsia="標楷體" w:hAnsi="Times New Roman" w:cs="'E0 ˛"/>
          <w:sz w:val="28"/>
          <w:szCs w:val="28"/>
        </w:rPr>
        <w:t>本研究採用</w:t>
      </w:r>
      <w:r w:rsidRPr="00A47D85">
        <w:rPr>
          <w:rFonts w:ascii="Times New Roman" w:eastAsia="標楷體" w:hAnsi="Times New Roman" w:cs="Times New Roman"/>
          <w:color w:val="000000" w:themeColor="text1"/>
          <w:sz w:val="28"/>
          <w:szCs w:val="28"/>
          <w:shd w:val="clear" w:color="auto" w:fill="FFFFFF"/>
        </w:rPr>
        <w:t xml:space="preserve">Lee </w:t>
      </w:r>
      <w:r w:rsidRPr="00A47D85">
        <w:rPr>
          <w:rFonts w:ascii="Times New Roman" w:eastAsia="標楷體" w:hAnsi="Times New Roman" w:cs="Times New Roman"/>
          <w:color w:val="000000" w:themeColor="text1"/>
          <w:sz w:val="28"/>
          <w:szCs w:val="28"/>
          <w:shd w:val="clear" w:color="auto" w:fill="FFFFFF"/>
        </w:rPr>
        <w:t>與</w:t>
      </w:r>
      <w:r w:rsidRPr="00A47D85">
        <w:rPr>
          <w:rFonts w:ascii="Times New Roman" w:eastAsia="標楷體" w:hAnsi="Times New Roman" w:cs="Times New Roman"/>
          <w:color w:val="000000" w:themeColor="text1"/>
          <w:sz w:val="28"/>
          <w:szCs w:val="28"/>
          <w:shd w:val="clear" w:color="auto" w:fill="FFFFFF"/>
        </w:rPr>
        <w:t xml:space="preserve"> Chan</w:t>
      </w:r>
      <w:r w:rsidRPr="00A47D85">
        <w:rPr>
          <w:rFonts w:ascii="Times New Roman" w:eastAsia="標楷體" w:hAnsi="Times New Roman" w:cs="Times New Roman"/>
          <w:color w:val="000000" w:themeColor="text1"/>
          <w:sz w:val="28"/>
          <w:szCs w:val="28"/>
          <w:shd w:val="clear" w:color="auto" w:fill="FFFFFF"/>
        </w:rPr>
        <w:t>（</w:t>
      </w:r>
      <w:r w:rsidRPr="00A47D85">
        <w:rPr>
          <w:rFonts w:ascii="Times New Roman" w:eastAsia="標楷體" w:hAnsi="Times New Roman" w:cs="Times New Roman"/>
          <w:color w:val="000000" w:themeColor="text1"/>
          <w:sz w:val="28"/>
          <w:szCs w:val="28"/>
          <w:shd w:val="clear" w:color="auto" w:fill="FFFFFF"/>
        </w:rPr>
        <w:t>2000</w:t>
      </w:r>
      <w:r w:rsidRPr="00A47D85">
        <w:rPr>
          <w:rFonts w:ascii="Times New Roman" w:eastAsia="標楷體" w:hAnsi="Times New Roman" w:cs="Times New Roman"/>
          <w:color w:val="000000" w:themeColor="text1"/>
          <w:sz w:val="28"/>
          <w:szCs w:val="28"/>
          <w:shd w:val="clear" w:color="auto" w:fill="FFFFFF"/>
        </w:rPr>
        <w:t>）的史楚普文字顏色</w:t>
      </w:r>
      <w:r w:rsidRPr="00A47D85">
        <w:rPr>
          <w:rFonts w:ascii="Times New Roman" w:eastAsia="標楷體" w:hAnsi="Times New Roman" w:cs="Times New Roman" w:hint="eastAsia"/>
          <w:color w:val="000000" w:themeColor="text1"/>
          <w:sz w:val="28"/>
          <w:szCs w:val="28"/>
          <w:shd w:val="clear" w:color="auto" w:fill="FFFFFF"/>
        </w:rPr>
        <w:t>測驗</w:t>
      </w:r>
      <w:r w:rsidRPr="00A47D85">
        <w:rPr>
          <w:rFonts w:ascii="Times New Roman" w:eastAsia="標楷體" w:hAnsi="Times New Roman" w:cs="Times New Roman"/>
          <w:color w:val="000000" w:themeColor="text1"/>
          <w:sz w:val="28"/>
          <w:szCs w:val="28"/>
          <w:shd w:val="clear" w:color="auto" w:fill="FFFFFF"/>
        </w:rPr>
        <w:t>（</w:t>
      </w:r>
      <w:r w:rsidRPr="00A47D85">
        <w:rPr>
          <w:rFonts w:ascii="Times New Roman" w:eastAsia="標楷體" w:hAnsi="Times New Roman" w:cs="Times New Roman"/>
          <w:color w:val="000000" w:themeColor="text1"/>
          <w:sz w:val="28"/>
          <w:szCs w:val="28"/>
          <w:shd w:val="clear" w:color="auto" w:fill="FFFFFF"/>
        </w:rPr>
        <w:t>Stroop Color-Word Test, SCW</w:t>
      </w:r>
      <w:r w:rsidRPr="00A47D85">
        <w:rPr>
          <w:rFonts w:ascii="Times New Roman" w:eastAsia="標楷體" w:hAnsi="Times New Roman" w:cs="Times New Roman"/>
          <w:color w:val="000000" w:themeColor="text1"/>
          <w:sz w:val="28"/>
          <w:szCs w:val="28"/>
          <w:shd w:val="clear" w:color="auto" w:fill="FFFFFF"/>
        </w:rPr>
        <w:t>）評估兒童的</w:t>
      </w:r>
      <w:r w:rsidRPr="00A47D85">
        <w:rPr>
          <w:rFonts w:ascii="Times New Roman" w:eastAsia="標楷體" w:hAnsi="Times New Roman" w:cs="Times New Roman" w:hint="eastAsia"/>
          <w:color w:val="000000" w:themeColor="text1"/>
          <w:sz w:val="28"/>
          <w:szCs w:val="28"/>
          <w:shd w:val="clear" w:color="auto" w:fill="FFFFFF"/>
        </w:rPr>
        <w:t>抑制控制</w:t>
      </w:r>
      <w:r w:rsidRPr="00A47D85">
        <w:rPr>
          <w:rFonts w:ascii="Times New Roman" w:eastAsia="標楷體" w:hAnsi="Times New Roman"/>
          <w:color w:val="000000" w:themeColor="text1"/>
          <w:sz w:val="28"/>
          <w:szCs w:val="28"/>
          <w:shd w:val="clear" w:color="auto" w:fill="FFFFFF"/>
        </w:rPr>
        <w:t>，測驗分為</w:t>
      </w:r>
      <w:r w:rsidRPr="00A47D85">
        <w:rPr>
          <w:rFonts w:ascii="Times New Roman" w:eastAsia="標楷體" w:hAnsi="Times New Roman" w:cs="Times New Roman"/>
          <w:color w:val="000000" w:themeColor="text1"/>
          <w:sz w:val="28"/>
          <w:szCs w:val="28"/>
          <w:shd w:val="clear" w:color="auto" w:fill="FFFFFF"/>
        </w:rPr>
        <w:t>2</w:t>
      </w:r>
      <w:r w:rsidRPr="00A47D85">
        <w:rPr>
          <w:rFonts w:ascii="Times New Roman" w:eastAsia="標楷體" w:hAnsi="Times New Roman"/>
          <w:color w:val="000000" w:themeColor="text1"/>
          <w:sz w:val="28"/>
          <w:szCs w:val="28"/>
          <w:shd w:val="clear" w:color="auto" w:fill="FFFFFF"/>
        </w:rPr>
        <w:t>次</w:t>
      </w:r>
      <w:ins w:id="2258" w:author="user" w:date="2021-09-24T15:40:00Z">
        <w:r w:rsidR="00251A5D" w:rsidRPr="00A47D85">
          <w:rPr>
            <w:rFonts w:ascii="Times New Roman" w:eastAsia="標楷體" w:hAnsi="Times New Roman" w:cs="Times New Roman"/>
            <w:color w:val="000000" w:themeColor="text1"/>
            <w:sz w:val="28"/>
            <w:szCs w:val="28"/>
            <w:shd w:val="clear" w:color="auto" w:fill="FFFFFF"/>
          </w:rPr>
          <w:t>（</w:t>
        </w:r>
        <w:r w:rsidR="00251A5D">
          <w:rPr>
            <w:rFonts w:ascii="Times New Roman" w:eastAsia="標楷體" w:hAnsi="Times New Roman" w:hint="eastAsia"/>
            <w:color w:val="000000" w:themeColor="text1"/>
            <w:sz w:val="28"/>
            <w:szCs w:val="28"/>
            <w:shd w:val="clear" w:color="auto" w:fill="FFFFFF"/>
          </w:rPr>
          <w:t>如圖</w:t>
        </w:r>
        <w:r w:rsidR="00251A5D" w:rsidRPr="00B00DC3">
          <w:rPr>
            <w:rFonts w:ascii="Times New Roman" w:eastAsia="標楷體" w:hAnsi="Times New Roman"/>
            <w:color w:val="000000" w:themeColor="text1"/>
            <w:sz w:val="28"/>
            <w:szCs w:val="28"/>
            <w:highlight w:val="yellow"/>
            <w:shd w:val="clear" w:color="auto" w:fill="FFFFFF"/>
            <w:rPrChange w:id="2259" w:author="user" w:date="2021-09-24T16:44:00Z">
              <w:rPr>
                <w:rFonts w:ascii="Times New Roman" w:eastAsia="標楷體" w:hAnsi="Times New Roman"/>
                <w:color w:val="000000" w:themeColor="text1"/>
                <w:sz w:val="28"/>
                <w:szCs w:val="28"/>
                <w:shd w:val="clear" w:color="auto" w:fill="FFFFFF"/>
              </w:rPr>
            </w:rPrChange>
          </w:rPr>
          <w:t>X</w:t>
        </w:r>
        <w:r w:rsidR="00251A5D" w:rsidRPr="00A47D85">
          <w:rPr>
            <w:rFonts w:ascii="Times New Roman" w:eastAsia="標楷體" w:hAnsi="Times New Roman" w:cs="Times New Roman"/>
            <w:color w:val="000000" w:themeColor="text1"/>
            <w:sz w:val="28"/>
            <w:szCs w:val="28"/>
            <w:shd w:val="clear" w:color="auto" w:fill="FFFFFF"/>
          </w:rPr>
          <w:t>）</w:t>
        </w:r>
      </w:ins>
      <w:r w:rsidRPr="00A47D85">
        <w:rPr>
          <w:rFonts w:ascii="Times New Roman" w:eastAsia="標楷體" w:hAnsi="Times New Roman"/>
          <w:color w:val="000000" w:themeColor="text1"/>
          <w:sz w:val="28"/>
          <w:szCs w:val="28"/>
          <w:shd w:val="clear" w:color="auto" w:fill="FFFFFF"/>
        </w:rPr>
        <w:t>。</w:t>
      </w:r>
      <w:ins w:id="2260" w:author="user" w:date="2021-09-24T15:40:00Z">
        <w:r w:rsidR="00251A5D">
          <w:rPr>
            <w:rFonts w:ascii="Times New Roman" w:eastAsia="標楷體" w:hAnsi="Times New Roman" w:hint="eastAsia"/>
            <w:color w:val="000000" w:themeColor="text1"/>
            <w:sz w:val="28"/>
            <w:szCs w:val="28"/>
            <w:shd w:val="clear" w:color="auto" w:fill="FFFFFF"/>
          </w:rPr>
          <w:t>提供</w:t>
        </w:r>
      </w:ins>
      <w:ins w:id="2261" w:author="user" w:date="2021-09-24T15:38:00Z">
        <w:r w:rsidR="00251A5D">
          <w:rPr>
            <w:rFonts w:ascii="Times New Roman" w:eastAsia="標楷體" w:hAnsi="Times New Roman" w:hint="eastAsia"/>
            <w:color w:val="000000" w:themeColor="text1"/>
            <w:sz w:val="28"/>
            <w:szCs w:val="28"/>
            <w:shd w:val="clear" w:color="auto" w:fill="FFFFFF"/>
          </w:rPr>
          <w:t>幼兒</w:t>
        </w:r>
        <w:r w:rsidR="00251A5D" w:rsidRPr="00251A5D">
          <w:rPr>
            <w:rFonts w:ascii="Times New Roman" w:eastAsia="標楷體" w:hAnsi="Times New Roman" w:hint="eastAsia"/>
            <w:color w:val="000000" w:themeColor="text1"/>
            <w:sz w:val="28"/>
            <w:szCs w:val="28"/>
            <w:shd w:val="clear" w:color="auto" w:fill="FFFFFF"/>
          </w:rPr>
          <w:t>簡單顏色練習，看到文字的顏色並唸出顏色</w:t>
        </w:r>
      </w:ins>
      <w:ins w:id="2262" w:author="user" w:date="2021-09-24T15:39:00Z">
        <w:r w:rsidR="00251A5D" w:rsidRPr="0017775B">
          <w:rPr>
            <w:rFonts w:ascii="Times New Roman" w:eastAsia="標楷體" w:hAnsi="Times New Roman"/>
            <w:color w:val="000000" w:themeColor="text1"/>
            <w:sz w:val="28"/>
            <w:szCs w:val="28"/>
            <w:shd w:val="clear" w:color="auto" w:fill="FFFFFF"/>
          </w:rPr>
          <w:t>，從左到右上到下</w:t>
        </w:r>
        <w:r w:rsidR="00251A5D">
          <w:rPr>
            <w:rFonts w:ascii="Times New Roman" w:eastAsia="標楷體" w:hAnsi="Times New Roman" w:hint="eastAsia"/>
            <w:color w:val="000000" w:themeColor="text1"/>
            <w:sz w:val="28"/>
            <w:szCs w:val="28"/>
            <w:shd w:val="clear" w:color="auto" w:fill="FFFFFF"/>
          </w:rPr>
          <w:t>，</w:t>
        </w:r>
        <w:r w:rsidR="00251A5D" w:rsidRPr="0017775B">
          <w:rPr>
            <w:rFonts w:ascii="Times New Roman" w:eastAsia="標楷體" w:hAnsi="Times New Roman"/>
            <w:color w:val="000000" w:themeColor="text1"/>
            <w:sz w:val="28"/>
            <w:szCs w:val="28"/>
            <w:shd w:val="clear" w:color="auto" w:fill="FFFFFF"/>
          </w:rPr>
          <w:t>並</w:t>
        </w:r>
      </w:ins>
      <w:ins w:id="2263" w:author="user" w:date="2021-09-24T15:41:00Z">
        <w:r w:rsidR="00251A5D">
          <w:rPr>
            <w:rFonts w:ascii="Times New Roman" w:eastAsia="標楷體" w:hAnsi="Times New Roman" w:hint="eastAsia"/>
            <w:color w:val="000000" w:themeColor="text1"/>
            <w:sz w:val="28"/>
            <w:szCs w:val="28"/>
            <w:shd w:val="clear" w:color="auto" w:fill="FFFFFF"/>
          </w:rPr>
          <w:t>於正式測驗時</w:t>
        </w:r>
      </w:ins>
      <w:ins w:id="2264" w:author="user" w:date="2021-09-24T15:39:00Z">
        <w:r w:rsidR="00251A5D" w:rsidRPr="0017775B">
          <w:rPr>
            <w:rFonts w:ascii="Times New Roman" w:eastAsia="標楷體" w:hAnsi="Times New Roman"/>
            <w:color w:val="000000" w:themeColor="text1"/>
            <w:sz w:val="28"/>
            <w:szCs w:val="28"/>
            <w:shd w:val="clear" w:color="auto" w:fill="FFFFFF"/>
          </w:rPr>
          <w:t>開始唸時計時</w:t>
        </w:r>
      </w:ins>
      <w:ins w:id="2265" w:author="user" w:date="2021-09-24T15:41:00Z">
        <w:r w:rsidR="00251A5D">
          <w:rPr>
            <w:rFonts w:ascii="Times New Roman" w:eastAsia="標楷體" w:hAnsi="Times New Roman" w:hint="eastAsia"/>
            <w:color w:val="000000" w:themeColor="text1"/>
            <w:sz w:val="28"/>
            <w:szCs w:val="28"/>
            <w:shd w:val="clear" w:color="auto" w:fill="FFFFFF"/>
          </w:rPr>
          <w:t>且</w:t>
        </w:r>
      </w:ins>
      <w:ins w:id="2266" w:author="user" w:date="2021-09-24T15:39:00Z">
        <w:r w:rsidR="00251A5D" w:rsidRPr="0017775B">
          <w:rPr>
            <w:rFonts w:ascii="Times New Roman" w:eastAsia="標楷體" w:hAnsi="Times New Roman"/>
            <w:color w:val="000000" w:themeColor="text1"/>
            <w:sz w:val="28"/>
            <w:szCs w:val="28"/>
            <w:shd w:val="clear" w:color="auto" w:fill="FFFFFF"/>
          </w:rPr>
          <w:t>判斷秒數</w:t>
        </w:r>
        <w:r w:rsidR="00251A5D">
          <w:rPr>
            <w:rFonts w:ascii="Times New Roman" w:eastAsia="標楷體" w:hAnsi="Times New Roman" w:hint="eastAsia"/>
            <w:color w:val="000000" w:themeColor="text1"/>
            <w:sz w:val="28"/>
            <w:szCs w:val="28"/>
            <w:shd w:val="clear" w:color="auto" w:fill="FFFFFF"/>
          </w:rPr>
          <w:t>。</w:t>
        </w:r>
      </w:ins>
    </w:p>
    <w:p w14:paraId="4A8D4FCE" w14:textId="37C443A0" w:rsidR="00E703C5" w:rsidRPr="00A47D85" w:rsidDel="00134CC1" w:rsidRDefault="00E703C5" w:rsidP="00462874">
      <w:pPr>
        <w:pStyle w:val="a7"/>
        <w:widowControl w:val="0"/>
        <w:numPr>
          <w:ilvl w:val="0"/>
          <w:numId w:val="47"/>
        </w:numPr>
        <w:autoSpaceDE w:val="0"/>
        <w:autoSpaceDN w:val="0"/>
        <w:adjustRightInd w:val="0"/>
        <w:snapToGrid w:val="0"/>
        <w:spacing w:line="360" w:lineRule="auto"/>
        <w:ind w:leftChars="0"/>
        <w:jc w:val="both"/>
        <w:rPr>
          <w:del w:id="2267" w:author="user" w:date="2021-09-24T15:30:00Z"/>
          <w:rFonts w:ascii="Times New Roman" w:eastAsia="標楷體" w:hAnsi="Times New Roman"/>
          <w:color w:val="000000" w:themeColor="text1"/>
          <w:sz w:val="28"/>
          <w:szCs w:val="28"/>
          <w:shd w:val="clear" w:color="auto" w:fill="FFFFFF"/>
        </w:rPr>
      </w:pPr>
      <w:del w:id="2268" w:author="user" w:date="2021-09-24T15:30:00Z">
        <w:r w:rsidRPr="00A47D85" w:rsidDel="00134CC1">
          <w:rPr>
            <w:rFonts w:ascii="Times New Roman" w:eastAsia="標楷體" w:hAnsi="Times New Roman"/>
            <w:color w:val="000000" w:themeColor="text1"/>
            <w:sz w:val="28"/>
            <w:szCs w:val="28"/>
            <w:shd w:val="clear" w:color="auto" w:fill="FFFFFF"/>
          </w:rPr>
          <w:lastRenderedPageBreak/>
          <w:delText>第一次練習題目：給予簡單顏色練習，看到文字的顏色並唸出顏色，測驗者對小朋友說，幫我唸文字上的顏色，從左到右上到下，本次不計秒數，如圖</w:delText>
        </w:r>
        <w:r w:rsidRPr="00A47D85" w:rsidDel="00134CC1">
          <w:rPr>
            <w:rFonts w:ascii="Times New Roman" w:eastAsia="標楷體" w:hAnsi="Times New Roman" w:cs="Times New Roman"/>
            <w:color w:val="000000" w:themeColor="text1"/>
            <w:sz w:val="28"/>
            <w:szCs w:val="28"/>
            <w:shd w:val="clear" w:color="auto" w:fill="FFFFFF"/>
          </w:rPr>
          <w:delText>3-21</w:delText>
        </w:r>
        <w:r w:rsidRPr="00A47D85" w:rsidDel="00134CC1">
          <w:rPr>
            <w:rFonts w:ascii="Times New Roman" w:eastAsia="標楷體" w:hAnsi="Times New Roman"/>
            <w:color w:val="000000" w:themeColor="text1"/>
            <w:sz w:val="28"/>
            <w:szCs w:val="28"/>
            <w:shd w:val="clear" w:color="auto" w:fill="FFFFFF"/>
          </w:rPr>
          <w:delText>所示。</w:delText>
        </w:r>
      </w:del>
    </w:p>
    <w:p w14:paraId="2A3B6755" w14:textId="69532B19" w:rsidR="00E703C5" w:rsidRPr="00A47D85" w:rsidDel="00134CC1" w:rsidRDefault="00E703C5" w:rsidP="00462874">
      <w:pPr>
        <w:pStyle w:val="a7"/>
        <w:widowControl w:val="0"/>
        <w:numPr>
          <w:ilvl w:val="0"/>
          <w:numId w:val="47"/>
        </w:numPr>
        <w:autoSpaceDE w:val="0"/>
        <w:autoSpaceDN w:val="0"/>
        <w:adjustRightInd w:val="0"/>
        <w:snapToGrid w:val="0"/>
        <w:spacing w:line="360" w:lineRule="auto"/>
        <w:ind w:leftChars="0"/>
        <w:jc w:val="both"/>
        <w:rPr>
          <w:del w:id="2269" w:author="user" w:date="2021-09-24T15:30:00Z"/>
          <w:rFonts w:ascii="標楷體" w:eastAsia="標楷體" w:hAnsi="標楷體"/>
          <w:color w:val="000000" w:themeColor="text1"/>
          <w:sz w:val="28"/>
          <w:szCs w:val="28"/>
          <w:shd w:val="clear" w:color="auto" w:fill="FFFFFF"/>
        </w:rPr>
      </w:pPr>
      <w:del w:id="2270" w:author="user" w:date="2021-09-24T15:30:00Z">
        <w:r w:rsidRPr="00A47D85" w:rsidDel="00134CC1">
          <w:rPr>
            <w:rFonts w:ascii="Times New Roman" w:eastAsia="標楷體" w:hAnsi="Times New Roman"/>
            <w:color w:val="000000" w:themeColor="text1"/>
            <w:sz w:val="28"/>
            <w:szCs w:val="28"/>
            <w:shd w:val="clear" w:color="auto" w:fill="FFFFFF"/>
          </w:rPr>
          <w:delText>第二次為正式題目：測驗人員對小朋友說，現在是文字和顏色不相同的，請幫我唸出顏色就好，一樣由左到右上到下，測驗人員可協助指出目前唸的位置，並一開始唸時計時判斷秒數，如圖</w:delText>
        </w:r>
        <w:r w:rsidRPr="00A47D85" w:rsidDel="00134CC1">
          <w:rPr>
            <w:rFonts w:ascii="Times New Roman" w:eastAsia="標楷體" w:hAnsi="Times New Roman" w:cs="Times New Roman"/>
            <w:color w:val="000000" w:themeColor="text1"/>
            <w:sz w:val="28"/>
            <w:szCs w:val="28"/>
            <w:shd w:val="clear" w:color="auto" w:fill="FFFFFF"/>
          </w:rPr>
          <w:delText>3-22</w:delText>
        </w:r>
        <w:r w:rsidRPr="00A47D85" w:rsidDel="00134CC1">
          <w:rPr>
            <w:rFonts w:ascii="Times New Roman" w:eastAsia="標楷體" w:hAnsi="Times New Roman"/>
            <w:color w:val="000000" w:themeColor="text1"/>
            <w:sz w:val="28"/>
            <w:szCs w:val="28"/>
            <w:shd w:val="clear" w:color="auto" w:fill="FFFFFF"/>
          </w:rPr>
          <w:delText>所示，</w:delText>
        </w:r>
        <w:r w:rsidRPr="00A47D85" w:rsidDel="00134CC1">
          <w:rPr>
            <w:rFonts w:ascii="Times New Roman" w:eastAsia="標楷體" w:hAnsi="Times New Roman" w:cs="Apple Color Emoji"/>
            <w:color w:val="000000" w:themeColor="text1"/>
            <w:sz w:val="28"/>
            <w:szCs w:val="28"/>
            <w:shd w:val="clear" w:color="auto" w:fill="FFFFFF"/>
          </w:rPr>
          <w:delText>測驗考卷詳細如附錄四</w:delText>
        </w:r>
        <w:r w:rsidRPr="00A47D85" w:rsidDel="00134CC1">
          <w:rPr>
            <w:rFonts w:ascii="Times New Roman" w:eastAsia="標楷體" w:hAnsi="Times New Roman" w:cs="Apple Color Emoji" w:hint="eastAsia"/>
            <w:color w:val="000000" w:themeColor="text1"/>
            <w:sz w:val="28"/>
            <w:szCs w:val="28"/>
            <w:shd w:val="clear" w:color="auto" w:fill="FFFFFF"/>
          </w:rPr>
          <w:delText>所示</w:delText>
        </w:r>
        <w:r w:rsidRPr="00A47D85" w:rsidDel="00134CC1">
          <w:rPr>
            <w:rFonts w:ascii="Times New Roman" w:eastAsia="標楷體" w:hAnsi="Times New Roman" w:hint="eastAsia"/>
            <w:color w:val="000000" w:themeColor="text1"/>
            <w:sz w:val="28"/>
            <w:szCs w:val="28"/>
            <w:shd w:val="clear" w:color="auto" w:fill="FFFFFF"/>
          </w:rPr>
          <w:delText>。</w:delText>
        </w:r>
      </w:del>
    </w:p>
    <w:p w14:paraId="43F7E505" w14:textId="77777777" w:rsidR="00E703C5" w:rsidRPr="00A47D85" w:rsidRDefault="00E703C5" w:rsidP="00462874">
      <w:pPr>
        <w:widowControl w:val="0"/>
        <w:autoSpaceDE w:val="0"/>
        <w:autoSpaceDN w:val="0"/>
        <w:adjustRightInd w:val="0"/>
        <w:spacing w:line="360" w:lineRule="auto"/>
        <w:ind w:leftChars="59" w:left="142"/>
        <w:jc w:val="center"/>
        <w:rPr>
          <w:rFonts w:ascii="標楷體" w:eastAsia="標楷體" w:hAnsi="標楷體"/>
          <w:color w:val="000000" w:themeColor="text1"/>
          <w:sz w:val="28"/>
          <w:szCs w:val="28"/>
          <w:shd w:val="clear" w:color="auto" w:fill="FFFFFF"/>
        </w:rPr>
      </w:pPr>
      <w:r w:rsidRPr="00A47D85">
        <w:rPr>
          <w:rFonts w:ascii="標楷體" w:eastAsia="標楷體" w:hAnsi="標楷體" w:hint="eastAsia"/>
          <w:noProof/>
          <w:color w:val="000000" w:themeColor="text1"/>
          <w:sz w:val="28"/>
          <w:szCs w:val="28"/>
          <w:shd w:val="clear" w:color="auto" w:fill="FFFFFF"/>
        </w:rPr>
        <w:drawing>
          <wp:inline distT="0" distB="0" distL="0" distR="0" wp14:anchorId="125910EB" wp14:editId="7DEABA52">
            <wp:extent cx="5274310" cy="1901190"/>
            <wp:effectExtent l="0" t="0" r="0"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螢幕快照 2019-12-05 21.18.19.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1901190"/>
                    </a:xfrm>
                    <a:prstGeom prst="rect">
                      <a:avLst/>
                    </a:prstGeom>
                  </pic:spPr>
                </pic:pic>
              </a:graphicData>
            </a:graphic>
          </wp:inline>
        </w:drawing>
      </w:r>
    </w:p>
    <w:p w14:paraId="1819D30D" w14:textId="7F3EADDF" w:rsidR="00E703C5" w:rsidDel="00251A5D" w:rsidRDefault="00E703C5">
      <w:pPr>
        <w:pStyle w:val="a9"/>
        <w:spacing w:line="360" w:lineRule="auto"/>
        <w:jc w:val="center"/>
        <w:rPr>
          <w:del w:id="2271" w:author="user" w:date="2021-09-24T15:41:00Z"/>
          <w:rFonts w:ascii="Times New Roman" w:eastAsia="標楷體" w:hAnsi="Times New Roman" w:cs="Times New Roman"/>
          <w:color w:val="000000" w:themeColor="text1"/>
          <w:sz w:val="28"/>
          <w:szCs w:val="28"/>
          <w:shd w:val="clear" w:color="auto" w:fill="FFFFFF"/>
        </w:rPr>
      </w:pPr>
      <w:bookmarkStart w:id="2272" w:name="_Toc31462494"/>
      <w:r w:rsidRPr="00A47D85">
        <w:rPr>
          <w:rFonts w:ascii="Times New Roman" w:eastAsia="標楷體" w:hAnsi="Times New Roman" w:cs="Times New Roman"/>
          <w:sz w:val="28"/>
          <w:szCs w:val="28"/>
        </w:rPr>
        <w:t>圖</w:t>
      </w:r>
      <w:r w:rsidRPr="00A47D85">
        <w:rPr>
          <w:rFonts w:ascii="Times New Roman" w:eastAsia="標楷體" w:hAnsi="Times New Roman" w:cs="Times New Roman"/>
          <w:sz w:val="28"/>
          <w:szCs w:val="28"/>
        </w:rPr>
        <w:t>3</w:t>
      </w:r>
      <w:r w:rsidRPr="00A47D85">
        <w:rPr>
          <w:rFonts w:ascii="Times New Roman" w:eastAsia="標楷體" w:hAnsi="Times New Roman" w:cs="Times New Roman"/>
          <w:sz w:val="28"/>
          <w:szCs w:val="28"/>
        </w:rPr>
        <w:noBreakHyphen/>
      </w:r>
      <w:r w:rsidRPr="00A47D85">
        <w:rPr>
          <w:rFonts w:ascii="Times New Roman" w:eastAsia="標楷體" w:hAnsi="Times New Roman" w:cs="Times New Roman"/>
          <w:sz w:val="28"/>
          <w:szCs w:val="28"/>
        </w:rPr>
        <w:fldChar w:fldCharType="begin"/>
      </w:r>
      <w:r w:rsidRPr="00A47D85">
        <w:rPr>
          <w:rFonts w:ascii="Times New Roman" w:eastAsia="標楷體" w:hAnsi="Times New Roman" w:cs="Times New Roman"/>
          <w:sz w:val="28"/>
          <w:szCs w:val="28"/>
        </w:rPr>
        <w:instrText xml:space="preserve"> SEQ </w:instrText>
      </w:r>
      <w:r w:rsidRPr="00A47D85">
        <w:rPr>
          <w:rFonts w:ascii="Times New Roman" w:eastAsia="標楷體" w:hAnsi="Times New Roman" w:cs="Times New Roman"/>
          <w:sz w:val="28"/>
          <w:szCs w:val="28"/>
        </w:rPr>
        <w:instrText>圖</w:instrText>
      </w:r>
      <w:r w:rsidRPr="00A47D85">
        <w:rPr>
          <w:rFonts w:ascii="Times New Roman" w:eastAsia="標楷體" w:hAnsi="Times New Roman" w:cs="Times New Roman"/>
          <w:sz w:val="28"/>
          <w:szCs w:val="28"/>
        </w:rPr>
        <w:instrText xml:space="preserve"> \* ARABIC \s 1 </w:instrText>
      </w:r>
      <w:r w:rsidRPr="00A47D85">
        <w:rPr>
          <w:rFonts w:ascii="Times New Roman" w:eastAsia="標楷體" w:hAnsi="Times New Roman" w:cs="Times New Roman"/>
          <w:sz w:val="28"/>
          <w:szCs w:val="28"/>
        </w:rPr>
        <w:fldChar w:fldCharType="separate"/>
      </w:r>
      <w:r w:rsidRPr="00A47D85">
        <w:rPr>
          <w:rFonts w:ascii="Times New Roman" w:eastAsia="標楷體" w:hAnsi="Times New Roman" w:cs="Times New Roman"/>
          <w:noProof/>
          <w:sz w:val="28"/>
          <w:szCs w:val="28"/>
        </w:rPr>
        <w:t>21</w:t>
      </w:r>
      <w:r w:rsidRPr="00A47D85">
        <w:rPr>
          <w:rFonts w:ascii="Times New Roman" w:eastAsia="標楷體" w:hAnsi="Times New Roman" w:cs="Times New Roman"/>
          <w:sz w:val="28"/>
          <w:szCs w:val="28"/>
        </w:rPr>
        <w:fldChar w:fldCharType="end"/>
      </w:r>
      <w:r w:rsidRPr="00A47D85">
        <w:rPr>
          <w:rFonts w:ascii="Times New Roman" w:eastAsia="標楷體" w:hAnsi="Times New Roman" w:cs="Times New Roman"/>
          <w:color w:val="000000" w:themeColor="text1"/>
          <w:sz w:val="28"/>
          <w:szCs w:val="28"/>
          <w:shd w:val="clear" w:color="auto" w:fill="FFFFFF"/>
        </w:rPr>
        <w:t>抑制控制測驗之第一次練習題目</w:t>
      </w:r>
      <w:bookmarkEnd w:id="2272"/>
    </w:p>
    <w:p w14:paraId="22A14D5B" w14:textId="77777777" w:rsidR="00251A5D" w:rsidRPr="00251A5D" w:rsidRDefault="00251A5D">
      <w:pPr>
        <w:jc w:val="center"/>
        <w:rPr>
          <w:ins w:id="2273" w:author="user" w:date="2021-09-24T15:41:00Z"/>
          <w:rPrChange w:id="2274" w:author="user" w:date="2021-09-24T15:41:00Z">
            <w:rPr>
              <w:ins w:id="2275" w:author="user" w:date="2021-09-24T15:41:00Z"/>
              <w:rFonts w:ascii="Times New Roman" w:eastAsia="標楷體" w:hAnsi="Times New Roman" w:cs="Times New Roman"/>
              <w:color w:val="000000" w:themeColor="text1"/>
              <w:sz w:val="28"/>
              <w:szCs w:val="28"/>
              <w:shd w:val="clear" w:color="auto" w:fill="FFFFFF"/>
            </w:rPr>
          </w:rPrChange>
        </w:rPr>
        <w:pPrChange w:id="2276" w:author="user" w:date="2021-09-24T15:41:00Z">
          <w:pPr>
            <w:pStyle w:val="a9"/>
            <w:spacing w:line="360" w:lineRule="auto"/>
            <w:jc w:val="center"/>
          </w:pPr>
        </w:pPrChange>
      </w:pPr>
    </w:p>
    <w:p w14:paraId="31C25238" w14:textId="6E34D201" w:rsidR="00E703C5" w:rsidRPr="00A47D85" w:rsidDel="00251A5D" w:rsidRDefault="00E703C5" w:rsidP="00462874">
      <w:pPr>
        <w:widowControl w:val="0"/>
        <w:autoSpaceDE w:val="0"/>
        <w:autoSpaceDN w:val="0"/>
        <w:adjustRightInd w:val="0"/>
        <w:spacing w:line="360" w:lineRule="auto"/>
        <w:ind w:leftChars="59" w:left="142" w:rightChars="35" w:right="84"/>
        <w:jc w:val="both"/>
        <w:rPr>
          <w:del w:id="2277" w:author="user" w:date="2021-09-24T15:41:00Z"/>
          <w:rFonts w:ascii="標楷體" w:eastAsia="標楷體" w:hAnsi="標楷體"/>
          <w:color w:val="000000" w:themeColor="text1"/>
          <w:sz w:val="28"/>
          <w:szCs w:val="28"/>
          <w:shd w:val="clear" w:color="auto" w:fill="FFFFFF"/>
        </w:rPr>
      </w:pPr>
      <w:del w:id="2278" w:author="user" w:date="2021-09-24T15:41:00Z">
        <w:r w:rsidRPr="00A47D85" w:rsidDel="00251A5D">
          <w:rPr>
            <w:rFonts w:ascii="標楷體" w:eastAsia="標楷體" w:hAnsi="標楷體" w:hint="eastAsia"/>
            <w:noProof/>
            <w:color w:val="000000" w:themeColor="text1"/>
            <w:sz w:val="28"/>
            <w:szCs w:val="28"/>
            <w:shd w:val="clear" w:color="auto" w:fill="FFFFFF"/>
          </w:rPr>
          <w:drawing>
            <wp:inline distT="0" distB="0" distL="0" distR="0" wp14:anchorId="30FAC969" wp14:editId="200D9118">
              <wp:extent cx="5274310" cy="190119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螢幕快照 2019-12-05 21.18.45.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1901190"/>
                      </a:xfrm>
                      <a:prstGeom prst="rect">
                        <a:avLst/>
                      </a:prstGeom>
                    </pic:spPr>
                  </pic:pic>
                </a:graphicData>
              </a:graphic>
            </wp:inline>
          </w:drawing>
        </w:r>
      </w:del>
    </w:p>
    <w:p w14:paraId="06D9068A" w14:textId="697D1940" w:rsidR="00E703C5" w:rsidRPr="00A47D85" w:rsidDel="00251A5D" w:rsidRDefault="00E703C5" w:rsidP="00462874">
      <w:pPr>
        <w:pStyle w:val="a9"/>
        <w:spacing w:line="360" w:lineRule="auto"/>
        <w:jc w:val="center"/>
        <w:rPr>
          <w:del w:id="2279" w:author="user" w:date="2021-09-24T15:41:00Z"/>
          <w:rFonts w:ascii="Times New Roman" w:eastAsia="標楷體" w:hAnsi="Times New Roman" w:cs="Times New Roman"/>
          <w:color w:val="000000" w:themeColor="text1"/>
          <w:sz w:val="28"/>
          <w:szCs w:val="28"/>
          <w:shd w:val="clear" w:color="auto" w:fill="FFFFFF"/>
        </w:rPr>
      </w:pPr>
      <w:bookmarkStart w:id="2280" w:name="_Toc31462495"/>
      <w:del w:id="2281" w:author="user" w:date="2021-09-24T15:41:00Z">
        <w:r w:rsidRPr="00A47D85" w:rsidDel="00251A5D">
          <w:rPr>
            <w:rFonts w:ascii="Times New Roman" w:eastAsia="標楷體" w:hAnsi="Times New Roman" w:cs="Times New Roman"/>
            <w:sz w:val="28"/>
            <w:szCs w:val="28"/>
          </w:rPr>
          <w:delText>圖</w:delText>
        </w:r>
        <w:r w:rsidRPr="00A47D85" w:rsidDel="00251A5D">
          <w:rPr>
            <w:rFonts w:ascii="Times New Roman" w:eastAsia="標楷體" w:hAnsi="Times New Roman" w:cs="Times New Roman"/>
            <w:sz w:val="28"/>
            <w:szCs w:val="28"/>
          </w:rPr>
          <w:delText>3</w:delText>
        </w:r>
        <w:r w:rsidRPr="00A47D85" w:rsidDel="00251A5D">
          <w:rPr>
            <w:rFonts w:ascii="Times New Roman" w:eastAsia="標楷體" w:hAnsi="Times New Roman" w:cs="Times New Roman"/>
            <w:sz w:val="28"/>
            <w:szCs w:val="28"/>
          </w:rPr>
          <w:noBreakHyphen/>
        </w:r>
        <w:r w:rsidRPr="00A47D85" w:rsidDel="00251A5D">
          <w:rPr>
            <w:rFonts w:ascii="Times New Roman" w:eastAsia="標楷體" w:hAnsi="Times New Roman" w:cs="Times New Roman"/>
            <w:sz w:val="28"/>
            <w:szCs w:val="28"/>
          </w:rPr>
          <w:fldChar w:fldCharType="begin"/>
        </w:r>
        <w:r w:rsidRPr="00A47D85" w:rsidDel="00251A5D">
          <w:rPr>
            <w:rFonts w:ascii="Times New Roman" w:eastAsia="標楷體" w:hAnsi="Times New Roman" w:cs="Times New Roman"/>
            <w:sz w:val="28"/>
            <w:szCs w:val="28"/>
          </w:rPr>
          <w:delInstrText xml:space="preserve"> SEQ </w:delInstrText>
        </w:r>
        <w:r w:rsidRPr="00A47D85" w:rsidDel="00251A5D">
          <w:rPr>
            <w:rFonts w:ascii="Times New Roman" w:eastAsia="標楷體" w:hAnsi="Times New Roman" w:cs="Times New Roman"/>
            <w:sz w:val="28"/>
            <w:szCs w:val="28"/>
          </w:rPr>
          <w:delInstrText>圖</w:delInstrText>
        </w:r>
        <w:r w:rsidRPr="00A47D85" w:rsidDel="00251A5D">
          <w:rPr>
            <w:rFonts w:ascii="Times New Roman" w:eastAsia="標楷體" w:hAnsi="Times New Roman" w:cs="Times New Roman"/>
            <w:sz w:val="28"/>
            <w:szCs w:val="28"/>
          </w:rPr>
          <w:delInstrText xml:space="preserve"> \* ARABIC \s 1 </w:delInstrText>
        </w:r>
        <w:r w:rsidRPr="00A47D85" w:rsidDel="00251A5D">
          <w:rPr>
            <w:rFonts w:ascii="Times New Roman" w:eastAsia="標楷體" w:hAnsi="Times New Roman" w:cs="Times New Roman"/>
            <w:sz w:val="28"/>
            <w:szCs w:val="28"/>
          </w:rPr>
          <w:fldChar w:fldCharType="separate"/>
        </w:r>
        <w:r w:rsidRPr="00A47D85" w:rsidDel="00251A5D">
          <w:rPr>
            <w:rFonts w:ascii="Times New Roman" w:eastAsia="標楷體" w:hAnsi="Times New Roman" w:cs="Times New Roman"/>
            <w:noProof/>
            <w:sz w:val="28"/>
            <w:szCs w:val="28"/>
          </w:rPr>
          <w:delText>22</w:delText>
        </w:r>
        <w:r w:rsidRPr="00A47D85" w:rsidDel="00251A5D">
          <w:rPr>
            <w:rFonts w:ascii="Times New Roman" w:eastAsia="標楷體" w:hAnsi="Times New Roman" w:cs="Times New Roman"/>
            <w:sz w:val="28"/>
            <w:szCs w:val="28"/>
          </w:rPr>
          <w:fldChar w:fldCharType="end"/>
        </w:r>
        <w:r w:rsidRPr="00A47D85" w:rsidDel="00251A5D">
          <w:rPr>
            <w:rFonts w:ascii="Times New Roman" w:eastAsia="標楷體" w:hAnsi="Times New Roman" w:cs="Times New Roman"/>
            <w:color w:val="000000" w:themeColor="text1"/>
            <w:sz w:val="28"/>
            <w:szCs w:val="28"/>
            <w:shd w:val="clear" w:color="auto" w:fill="FFFFFF"/>
          </w:rPr>
          <w:delText>抑制控制測驗之第二次正式題目</w:delText>
        </w:r>
        <w:bookmarkEnd w:id="2280"/>
      </w:del>
    </w:p>
    <w:p w14:paraId="30FD380F" w14:textId="77777777" w:rsidR="00E703C5" w:rsidRPr="00A47D85" w:rsidRDefault="00E703C5">
      <w:pPr>
        <w:pStyle w:val="a9"/>
        <w:spacing w:line="360" w:lineRule="auto"/>
        <w:jc w:val="center"/>
        <w:rPr>
          <w:shd w:val="clear" w:color="auto" w:fill="FFFFFF"/>
        </w:rPr>
        <w:pPrChange w:id="2282" w:author="user" w:date="2021-09-24T15:41:00Z">
          <w:pPr>
            <w:widowControl w:val="0"/>
            <w:autoSpaceDE w:val="0"/>
            <w:autoSpaceDN w:val="0"/>
            <w:adjustRightInd w:val="0"/>
            <w:spacing w:line="360" w:lineRule="auto"/>
            <w:jc w:val="both"/>
          </w:pPr>
        </w:pPrChange>
      </w:pPr>
    </w:p>
    <w:p w14:paraId="7D5C6419" w14:textId="77777777" w:rsidR="00E703C5" w:rsidRPr="00A47D85" w:rsidRDefault="00E703C5" w:rsidP="00462874">
      <w:pPr>
        <w:widowControl w:val="0"/>
        <w:autoSpaceDE w:val="0"/>
        <w:autoSpaceDN w:val="0"/>
        <w:adjustRightInd w:val="0"/>
        <w:snapToGrid w:val="0"/>
        <w:spacing w:line="360" w:lineRule="auto"/>
        <w:jc w:val="both"/>
        <w:rPr>
          <w:rFonts w:ascii="Times New Roman" w:eastAsia="標楷體" w:hAnsi="Times New Roman"/>
          <w:color w:val="000000" w:themeColor="text1"/>
          <w:sz w:val="28"/>
          <w:szCs w:val="28"/>
          <w:shd w:val="clear" w:color="auto" w:fill="FFFFFF"/>
        </w:rPr>
      </w:pPr>
      <w:r w:rsidRPr="00A47D85">
        <w:rPr>
          <w:rFonts w:ascii="Times New Roman" w:eastAsia="標楷體" w:hAnsi="Times New Roman"/>
          <w:color w:val="000000" w:themeColor="text1"/>
          <w:sz w:val="28"/>
          <w:szCs w:val="28"/>
          <w:shd w:val="clear" w:color="auto" w:fill="FFFFFF"/>
        </w:rPr>
        <w:t>（三）認知靈活性</w:t>
      </w:r>
    </w:p>
    <w:p w14:paraId="5C790C51" w14:textId="7A305C8F" w:rsidR="00E703C5" w:rsidRPr="00A47D85" w:rsidRDefault="00E703C5" w:rsidP="00462874">
      <w:pPr>
        <w:widowControl w:val="0"/>
        <w:autoSpaceDE w:val="0"/>
        <w:autoSpaceDN w:val="0"/>
        <w:adjustRightInd w:val="0"/>
        <w:snapToGrid w:val="0"/>
        <w:spacing w:line="360" w:lineRule="auto"/>
        <w:ind w:firstLineChars="200" w:firstLine="560"/>
        <w:jc w:val="both"/>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shd w:val="clear" w:color="auto" w:fill="FFFFFF"/>
        </w:rPr>
        <w:t>本研究採用</w:t>
      </w:r>
      <w:r w:rsidRPr="00A47D85">
        <w:rPr>
          <w:rFonts w:ascii="Times New Roman" w:eastAsia="標楷體" w:hAnsi="Times New Roman" w:cs="Times New Roman"/>
          <w:color w:val="000000" w:themeColor="text1"/>
          <w:sz w:val="28"/>
          <w:szCs w:val="28"/>
          <w:shd w:val="clear" w:color="auto" w:fill="FFFFFF"/>
        </w:rPr>
        <w:t>Zelazo</w:t>
      </w:r>
      <w:r w:rsidRPr="00A47D85">
        <w:rPr>
          <w:rFonts w:ascii="Times New Roman" w:eastAsia="標楷體" w:hAnsi="Times New Roman" w:cs="Times New Roman"/>
          <w:color w:val="000000" w:themeColor="text1"/>
          <w:sz w:val="28"/>
          <w:szCs w:val="28"/>
          <w:shd w:val="clear" w:color="auto" w:fill="FFFFFF"/>
        </w:rPr>
        <w:t>（</w:t>
      </w:r>
      <w:r w:rsidRPr="00A47D85">
        <w:rPr>
          <w:rFonts w:ascii="Times New Roman" w:eastAsia="標楷體" w:hAnsi="Times New Roman" w:cs="Times New Roman"/>
          <w:color w:val="000000" w:themeColor="text1"/>
          <w:sz w:val="28"/>
          <w:szCs w:val="28"/>
          <w:shd w:val="clear" w:color="auto" w:fill="FFFFFF"/>
        </w:rPr>
        <w:t>2006</w:t>
      </w:r>
      <w:r w:rsidRPr="00A47D85">
        <w:rPr>
          <w:rFonts w:ascii="Times New Roman" w:eastAsia="標楷體" w:hAnsi="Times New Roman" w:cs="Times New Roman"/>
          <w:color w:val="000000" w:themeColor="text1"/>
          <w:sz w:val="28"/>
          <w:szCs w:val="28"/>
          <w:shd w:val="clear" w:color="auto" w:fill="FFFFFF"/>
        </w:rPr>
        <w:t>）</w:t>
      </w:r>
      <w:r w:rsidRPr="00A47D85">
        <w:rPr>
          <w:rFonts w:ascii="Times New Roman" w:eastAsia="標楷體" w:hAnsi="Times New Roman"/>
          <w:color w:val="000000" w:themeColor="text1"/>
          <w:sz w:val="28"/>
          <w:szCs w:val="28"/>
        </w:rPr>
        <w:t>卡片向度改變分類測驗（</w:t>
      </w:r>
      <w:r w:rsidRPr="00A47D85">
        <w:rPr>
          <w:rFonts w:ascii="Times New Roman" w:eastAsia="標楷體" w:hAnsi="Times New Roman" w:cs="Times New Roman"/>
          <w:color w:val="000000" w:themeColor="text1"/>
          <w:sz w:val="28"/>
          <w:szCs w:val="28"/>
          <w:shd w:val="clear" w:color="auto" w:fill="FFFFFF"/>
        </w:rPr>
        <w:t>Dimensional Change Card Sort, DCCS</w:t>
      </w:r>
      <w:r w:rsidRPr="00A47D85">
        <w:rPr>
          <w:rFonts w:ascii="Times New Roman" w:eastAsia="標楷體" w:hAnsi="Times New Roman" w:cs="Arial"/>
          <w:color w:val="222222"/>
          <w:sz w:val="28"/>
          <w:szCs w:val="28"/>
          <w:shd w:val="clear" w:color="auto" w:fill="FFFFFF"/>
        </w:rPr>
        <w:t> </w:t>
      </w:r>
      <w:r w:rsidRPr="00A47D85">
        <w:rPr>
          <w:rFonts w:ascii="Times New Roman" w:eastAsia="標楷體" w:hAnsi="Times New Roman"/>
          <w:color w:val="000000" w:themeColor="text1"/>
          <w:sz w:val="28"/>
          <w:szCs w:val="28"/>
        </w:rPr>
        <w:t>）作為評估兒童認知靈活性，測驗分為顏色遊戲</w:t>
      </w:r>
      <w:r w:rsidRPr="00A47D85">
        <w:rPr>
          <w:rFonts w:ascii="Times New Roman" w:eastAsia="標楷體" w:hAnsi="Times New Roman" w:hint="eastAsia"/>
          <w:color w:val="000000" w:themeColor="text1"/>
          <w:sz w:val="28"/>
          <w:szCs w:val="28"/>
        </w:rPr>
        <w:t>及</w:t>
      </w:r>
      <w:r w:rsidRPr="00A47D85">
        <w:rPr>
          <w:rFonts w:ascii="Times New Roman" w:eastAsia="標楷體" w:hAnsi="Times New Roman"/>
          <w:color w:val="000000" w:themeColor="text1"/>
          <w:sz w:val="28"/>
          <w:szCs w:val="28"/>
        </w:rPr>
        <w:t>形狀遊戲</w:t>
      </w:r>
      <w:ins w:id="2283" w:author="user" w:date="2021-09-24T15:41:00Z">
        <w:r w:rsidR="00251A5D" w:rsidRPr="00A47D85">
          <w:rPr>
            <w:rFonts w:ascii="Times New Roman" w:eastAsia="標楷體" w:hAnsi="Times New Roman"/>
            <w:color w:val="000000" w:themeColor="text1"/>
            <w:sz w:val="28"/>
            <w:szCs w:val="28"/>
          </w:rPr>
          <w:t>（</w:t>
        </w:r>
        <w:r w:rsidR="00251A5D">
          <w:rPr>
            <w:rFonts w:ascii="Times New Roman" w:eastAsia="標楷體" w:hAnsi="Times New Roman" w:hint="eastAsia"/>
            <w:color w:val="000000" w:themeColor="text1"/>
            <w:sz w:val="28"/>
            <w:szCs w:val="28"/>
          </w:rPr>
          <w:t>如圖</w:t>
        </w:r>
        <w:r w:rsidR="00251A5D" w:rsidRPr="00B00DC3">
          <w:rPr>
            <w:rFonts w:ascii="Times New Roman" w:eastAsia="標楷體" w:hAnsi="Times New Roman"/>
            <w:color w:val="000000" w:themeColor="text1"/>
            <w:sz w:val="28"/>
            <w:szCs w:val="28"/>
            <w:highlight w:val="yellow"/>
            <w:rPrChange w:id="2284" w:author="user" w:date="2021-09-24T16:44:00Z">
              <w:rPr>
                <w:rFonts w:ascii="Times New Roman" w:eastAsia="標楷體" w:hAnsi="Times New Roman"/>
                <w:color w:val="000000" w:themeColor="text1"/>
                <w:sz w:val="28"/>
                <w:szCs w:val="28"/>
              </w:rPr>
            </w:rPrChange>
          </w:rPr>
          <w:t>X</w:t>
        </w:r>
      </w:ins>
      <w:ins w:id="2285" w:author="user" w:date="2021-09-24T15:42:00Z">
        <w:r w:rsidR="00251A5D" w:rsidRPr="00A47D85">
          <w:rPr>
            <w:rFonts w:ascii="Times New Roman" w:eastAsia="標楷體" w:hAnsi="Times New Roman" w:cs="Times New Roman"/>
            <w:color w:val="000000" w:themeColor="text1"/>
            <w:sz w:val="28"/>
            <w:szCs w:val="28"/>
            <w:shd w:val="clear" w:color="auto" w:fill="FFFFFF"/>
          </w:rPr>
          <w:t>）</w:t>
        </w:r>
      </w:ins>
      <w:r w:rsidRPr="00A47D85">
        <w:rPr>
          <w:rFonts w:ascii="Times New Roman" w:eastAsia="標楷體" w:hAnsi="Times New Roman" w:hint="eastAsia"/>
          <w:color w:val="000000" w:themeColor="text1"/>
          <w:sz w:val="28"/>
          <w:szCs w:val="28"/>
        </w:rPr>
        <w:t>。此測驗成績為</w:t>
      </w:r>
      <w:r w:rsidRPr="00A47D85">
        <w:rPr>
          <w:rFonts w:ascii="Times New Roman" w:eastAsia="標楷體" w:hAnsi="Times New Roman"/>
          <w:color w:val="000000" w:themeColor="text1"/>
          <w:sz w:val="28"/>
          <w:szCs w:val="28"/>
        </w:rPr>
        <w:t>孩童</w:t>
      </w:r>
      <w:r w:rsidRPr="00A47D85">
        <w:rPr>
          <w:rFonts w:ascii="Times New Roman" w:eastAsia="標楷體" w:hAnsi="Times New Roman" w:hint="eastAsia"/>
          <w:color w:val="000000" w:themeColor="text1"/>
          <w:sz w:val="28"/>
          <w:szCs w:val="28"/>
        </w:rPr>
        <w:t>針對題目</w:t>
      </w:r>
      <w:r w:rsidRPr="00A47D85">
        <w:rPr>
          <w:rFonts w:ascii="Times New Roman" w:eastAsia="標楷體" w:hAnsi="Times New Roman"/>
          <w:color w:val="000000" w:themeColor="text1"/>
          <w:sz w:val="28"/>
          <w:szCs w:val="28"/>
        </w:rPr>
        <w:t>的反應時間，反應時間是指從接收卡片刺激開始到每題結束的時間，以毫秒為單位測量，反應時間則是</w:t>
      </w:r>
      <w:r w:rsidRPr="00A47D85">
        <w:rPr>
          <w:rFonts w:ascii="Times New Roman" w:eastAsia="標楷體" w:hAnsi="Times New Roman" w:cs="Apple Color Emoji"/>
          <w:color w:val="000000" w:themeColor="text1"/>
          <w:sz w:val="28"/>
          <w:szCs w:val="28"/>
        </w:rPr>
        <w:t>越</w:t>
      </w:r>
      <w:r w:rsidRPr="00A47D85">
        <w:rPr>
          <w:rFonts w:ascii="Times New Roman" w:eastAsia="標楷體" w:hAnsi="Times New Roman"/>
          <w:color w:val="000000" w:themeColor="text1"/>
          <w:sz w:val="28"/>
          <w:szCs w:val="28"/>
        </w:rPr>
        <w:t>短執行功能越好（</w:t>
      </w:r>
      <w:r w:rsidRPr="00A47D85">
        <w:rPr>
          <w:rFonts w:ascii="Times New Roman" w:eastAsia="標楷體" w:hAnsi="Times New Roman" w:cs="Times New Roman"/>
          <w:sz w:val="28"/>
          <w:szCs w:val="28"/>
        </w:rPr>
        <w:t>Zelazo, Frye, &amp; Rapus, 1996; Zelazo, 2006</w:t>
      </w:r>
      <w:r w:rsidRPr="00A47D85">
        <w:rPr>
          <w:rFonts w:ascii="Times New Roman" w:eastAsia="標楷體" w:hAnsi="Times New Roman"/>
          <w:color w:val="000000" w:themeColor="text1"/>
          <w:sz w:val="28"/>
          <w:szCs w:val="28"/>
        </w:rPr>
        <w:t>）。</w:t>
      </w:r>
    </w:p>
    <w:p w14:paraId="2ADA555F" w14:textId="26AEAC30" w:rsidR="00E703C5" w:rsidRPr="00A47D85" w:rsidDel="00134CC1" w:rsidRDefault="00E703C5" w:rsidP="00462874">
      <w:pPr>
        <w:pStyle w:val="a7"/>
        <w:widowControl w:val="0"/>
        <w:numPr>
          <w:ilvl w:val="0"/>
          <w:numId w:val="48"/>
        </w:numPr>
        <w:autoSpaceDE w:val="0"/>
        <w:autoSpaceDN w:val="0"/>
        <w:adjustRightInd w:val="0"/>
        <w:snapToGrid w:val="0"/>
        <w:spacing w:line="360" w:lineRule="auto"/>
        <w:ind w:leftChars="0"/>
        <w:jc w:val="both"/>
        <w:rPr>
          <w:del w:id="2286" w:author="user" w:date="2021-09-24T15:30:00Z"/>
          <w:rFonts w:ascii="Times New Roman" w:eastAsia="標楷體" w:hAnsi="Times New Roman" w:cs="Apple Color Emoji"/>
          <w:color w:val="000000" w:themeColor="text1"/>
          <w:sz w:val="28"/>
          <w:szCs w:val="28"/>
          <w:shd w:val="clear" w:color="auto" w:fill="FFFFFF"/>
        </w:rPr>
      </w:pPr>
      <w:del w:id="2287" w:author="user" w:date="2021-09-24T15:30:00Z">
        <w:r w:rsidRPr="00A47D85" w:rsidDel="00134CC1">
          <w:rPr>
            <w:rFonts w:ascii="Times New Roman" w:eastAsia="標楷體" w:hAnsi="Times New Roman" w:cs="Times New Roman"/>
            <w:color w:val="000000" w:themeColor="text1"/>
            <w:sz w:val="28"/>
            <w:szCs w:val="28"/>
            <w:shd w:val="clear" w:color="auto" w:fill="FFFFFF"/>
          </w:rPr>
          <w:delText>顏色遊戲：首先會和小朋友說，我們先玩顏色遊戲，桌上有</w:delText>
        </w:r>
        <w:r w:rsidRPr="00A47D85" w:rsidDel="00134CC1">
          <w:rPr>
            <w:rFonts w:ascii="Times New Roman" w:eastAsia="標楷體" w:hAnsi="Times New Roman" w:cs="Apple Color Emoji"/>
            <w:color w:val="000000" w:themeColor="text1"/>
            <w:sz w:val="28"/>
            <w:szCs w:val="28"/>
            <w:shd w:val="clear" w:color="auto" w:fill="FFFFFF"/>
          </w:rPr>
          <w:delText>兩個盒子上各為紅色的花、藍色的石頭，測驗人員會發卡片給孩童時，請幫我把對應顏色放入盒子上，測驗人員手上有</w:delText>
        </w:r>
        <w:r w:rsidRPr="00A47D85" w:rsidDel="00134CC1">
          <w:rPr>
            <w:rFonts w:ascii="Times New Roman" w:eastAsia="標楷體" w:hAnsi="Times New Roman" w:cs="Times New Roman"/>
            <w:color w:val="000000" w:themeColor="text1"/>
            <w:sz w:val="28"/>
            <w:szCs w:val="28"/>
            <w:shd w:val="clear" w:color="auto" w:fill="FFFFFF"/>
          </w:rPr>
          <w:delText>7</w:delText>
        </w:r>
        <w:r w:rsidRPr="00A47D85" w:rsidDel="00134CC1">
          <w:rPr>
            <w:rFonts w:ascii="Times New Roman" w:eastAsia="標楷體" w:hAnsi="Times New Roman" w:cs="Apple Color Emoji"/>
            <w:color w:val="000000" w:themeColor="text1"/>
            <w:sz w:val="28"/>
            <w:szCs w:val="28"/>
            <w:shd w:val="clear" w:color="auto" w:fill="FFFFFF"/>
          </w:rPr>
          <w:delText>張藍色的花卡、</w:delText>
        </w:r>
        <w:r w:rsidRPr="00A47D85" w:rsidDel="00134CC1">
          <w:rPr>
            <w:rFonts w:ascii="Times New Roman" w:eastAsia="標楷體" w:hAnsi="Times New Roman" w:cs="Times New Roman"/>
            <w:color w:val="000000" w:themeColor="text1"/>
            <w:sz w:val="28"/>
            <w:szCs w:val="28"/>
            <w:shd w:val="clear" w:color="auto" w:fill="FFFFFF"/>
          </w:rPr>
          <w:delText>7</w:delText>
        </w:r>
        <w:r w:rsidRPr="00A47D85" w:rsidDel="00134CC1">
          <w:rPr>
            <w:rFonts w:ascii="Times New Roman" w:eastAsia="標楷體" w:hAnsi="Times New Roman" w:cs="Apple Color Emoji"/>
            <w:color w:val="000000" w:themeColor="text1"/>
            <w:sz w:val="28"/>
            <w:szCs w:val="28"/>
            <w:shd w:val="clear" w:color="auto" w:fill="FFFFFF"/>
          </w:rPr>
          <w:delText>張紅色的石頭卡共有</w:delText>
        </w:r>
        <w:r w:rsidRPr="00A47D85" w:rsidDel="00134CC1">
          <w:rPr>
            <w:rFonts w:ascii="Times New Roman" w:eastAsia="標楷體" w:hAnsi="Times New Roman" w:cs="Times New Roman"/>
            <w:color w:val="000000" w:themeColor="text1"/>
            <w:sz w:val="28"/>
            <w:szCs w:val="28"/>
            <w:shd w:val="clear" w:color="auto" w:fill="FFFFFF"/>
          </w:rPr>
          <w:delText>14</w:delText>
        </w:r>
        <w:r w:rsidRPr="00A47D85" w:rsidDel="00134CC1">
          <w:rPr>
            <w:rFonts w:ascii="Times New Roman" w:eastAsia="標楷體" w:hAnsi="Times New Roman" w:cs="Apple Color Emoji"/>
            <w:color w:val="000000" w:themeColor="text1"/>
            <w:sz w:val="28"/>
            <w:szCs w:val="28"/>
            <w:shd w:val="clear" w:color="auto" w:fill="FFFFFF"/>
          </w:rPr>
          <w:delText>張，顏色遊戲共為</w:delText>
        </w:r>
        <w:r w:rsidRPr="00A47D85" w:rsidDel="00134CC1">
          <w:rPr>
            <w:rFonts w:ascii="Times New Roman" w:eastAsia="標楷體" w:hAnsi="Times New Roman" w:cs="Times New Roman"/>
            <w:color w:val="000000" w:themeColor="text1"/>
            <w:sz w:val="28"/>
            <w:szCs w:val="28"/>
            <w:shd w:val="clear" w:color="auto" w:fill="FFFFFF"/>
          </w:rPr>
          <w:delText>7</w:delText>
        </w:r>
        <w:r w:rsidRPr="00A47D85" w:rsidDel="00134CC1">
          <w:rPr>
            <w:rFonts w:ascii="Times New Roman" w:eastAsia="標楷體" w:hAnsi="Times New Roman" w:cs="Apple Color Emoji"/>
            <w:color w:val="000000" w:themeColor="text1"/>
            <w:sz w:val="28"/>
            <w:szCs w:val="28"/>
            <w:shd w:val="clear" w:color="auto" w:fill="FFFFFF"/>
          </w:rPr>
          <w:delText>次。</w:delText>
        </w:r>
      </w:del>
    </w:p>
    <w:p w14:paraId="1509DE1A" w14:textId="37C6F2C0" w:rsidR="00E703C5" w:rsidRPr="00A47D85" w:rsidDel="00134CC1" w:rsidRDefault="00E703C5" w:rsidP="00462874">
      <w:pPr>
        <w:pStyle w:val="a7"/>
        <w:widowControl w:val="0"/>
        <w:numPr>
          <w:ilvl w:val="0"/>
          <w:numId w:val="48"/>
        </w:numPr>
        <w:autoSpaceDE w:val="0"/>
        <w:autoSpaceDN w:val="0"/>
        <w:adjustRightInd w:val="0"/>
        <w:snapToGrid w:val="0"/>
        <w:spacing w:line="360" w:lineRule="auto"/>
        <w:ind w:leftChars="0"/>
        <w:jc w:val="both"/>
        <w:rPr>
          <w:del w:id="2288" w:author="user" w:date="2021-09-24T15:30:00Z"/>
          <w:rFonts w:ascii="Times New Roman" w:eastAsia="標楷體" w:hAnsi="Times New Roman" w:cs="Times New Roman"/>
          <w:color w:val="000000" w:themeColor="text1"/>
          <w:sz w:val="28"/>
          <w:szCs w:val="28"/>
          <w:shd w:val="clear" w:color="auto" w:fill="FFFFFF"/>
        </w:rPr>
      </w:pPr>
      <w:del w:id="2289" w:author="user" w:date="2021-09-24T15:30:00Z">
        <w:r w:rsidRPr="00A47D85" w:rsidDel="00134CC1">
          <w:rPr>
            <w:rFonts w:ascii="Times New Roman" w:eastAsia="標楷體" w:hAnsi="Times New Roman" w:cs="Times New Roman"/>
            <w:color w:val="000000" w:themeColor="text1"/>
            <w:sz w:val="28"/>
            <w:szCs w:val="28"/>
            <w:shd w:val="clear" w:color="auto" w:fill="FFFFFF"/>
          </w:rPr>
          <w:delText>形狀遊戲：接著我們換遊戲規則，剛剛是顏色現在是形狀，等等我會發卡片給你，請你幫我把對應的形狀放入</w:delText>
        </w:r>
        <w:r w:rsidRPr="00A47D85" w:rsidDel="00134CC1">
          <w:rPr>
            <w:rFonts w:ascii="Times New Roman" w:eastAsia="標楷體" w:hAnsi="Times New Roman" w:cs="Apple Color Emoji"/>
            <w:color w:val="000000" w:themeColor="text1"/>
            <w:sz w:val="28"/>
            <w:szCs w:val="28"/>
            <w:shd w:val="clear" w:color="auto" w:fill="FFFFFF"/>
          </w:rPr>
          <w:delText>盒子上，一樣形狀遊戲共</w:delText>
        </w:r>
        <w:r w:rsidRPr="00A47D85" w:rsidDel="00134CC1">
          <w:rPr>
            <w:rFonts w:ascii="Times New Roman" w:eastAsia="標楷體" w:hAnsi="Times New Roman" w:cs="Times New Roman"/>
            <w:color w:val="000000" w:themeColor="text1"/>
            <w:sz w:val="28"/>
            <w:szCs w:val="28"/>
            <w:shd w:val="clear" w:color="auto" w:fill="FFFFFF"/>
          </w:rPr>
          <w:delText>7</w:delText>
        </w:r>
        <w:r w:rsidRPr="00A47D85" w:rsidDel="00134CC1">
          <w:rPr>
            <w:rFonts w:ascii="Times New Roman" w:eastAsia="標楷體" w:hAnsi="Times New Roman" w:cs="Apple Color Emoji"/>
            <w:color w:val="000000" w:themeColor="text1"/>
            <w:sz w:val="28"/>
            <w:szCs w:val="28"/>
            <w:shd w:val="clear" w:color="auto" w:fill="FFFFFF"/>
          </w:rPr>
          <w:delText>次；</w:delText>
        </w:r>
        <w:r w:rsidRPr="00A47D85" w:rsidDel="00134CC1">
          <w:rPr>
            <w:rFonts w:ascii="Times New Roman" w:eastAsia="標楷體" w:hAnsi="Times New Roman"/>
            <w:color w:val="000000" w:themeColor="text1"/>
            <w:sz w:val="28"/>
            <w:szCs w:val="28"/>
            <w:shd w:val="clear" w:color="auto" w:fill="FFFFFF"/>
          </w:rPr>
          <w:delText>測驗人員發卡片時開始計時至</w:delText>
        </w:r>
        <w:r w:rsidRPr="00A47D85" w:rsidDel="00134CC1">
          <w:rPr>
            <w:rFonts w:ascii="Times New Roman" w:eastAsia="標楷體" w:hAnsi="Times New Roman" w:cs="Apple Color Emoji"/>
            <w:color w:val="000000" w:themeColor="text1"/>
            <w:sz w:val="28"/>
            <w:szCs w:val="28"/>
            <w:shd w:val="clear" w:color="auto" w:fill="FFFFFF"/>
          </w:rPr>
          <w:delText>小朋友放入盒子上結束，如圖</w:delText>
        </w:r>
        <w:r w:rsidRPr="00A47D85" w:rsidDel="00134CC1">
          <w:rPr>
            <w:rFonts w:ascii="Times New Roman" w:eastAsia="標楷體" w:hAnsi="Times New Roman" w:cs="Times New Roman"/>
            <w:color w:val="000000" w:themeColor="text1"/>
            <w:sz w:val="28"/>
            <w:szCs w:val="28"/>
            <w:shd w:val="clear" w:color="auto" w:fill="FFFFFF"/>
          </w:rPr>
          <w:delText>3-23</w:delText>
        </w:r>
        <w:r w:rsidRPr="00A47D85" w:rsidDel="00134CC1">
          <w:rPr>
            <w:rFonts w:ascii="Times New Roman" w:eastAsia="標楷體" w:hAnsi="Times New Roman" w:cs="Apple Color Emoji"/>
            <w:color w:val="000000" w:themeColor="text1"/>
            <w:sz w:val="28"/>
            <w:szCs w:val="28"/>
            <w:shd w:val="clear" w:color="auto" w:fill="FFFFFF"/>
          </w:rPr>
          <w:delText>所示，測驗考卷詳細如附錄五</w:delText>
        </w:r>
        <w:r w:rsidRPr="00A47D85" w:rsidDel="00134CC1">
          <w:rPr>
            <w:rFonts w:ascii="Times New Roman" w:eastAsia="標楷體" w:hAnsi="Times New Roman" w:cs="Apple Color Emoji" w:hint="eastAsia"/>
            <w:color w:val="000000" w:themeColor="text1"/>
            <w:sz w:val="28"/>
            <w:szCs w:val="28"/>
            <w:shd w:val="clear" w:color="auto" w:fill="FFFFFF"/>
          </w:rPr>
          <w:delText>所示</w:delText>
        </w:r>
        <w:r w:rsidRPr="00A47D85" w:rsidDel="00134CC1">
          <w:rPr>
            <w:rFonts w:ascii="Times New Roman" w:eastAsia="標楷體" w:hAnsi="Times New Roman" w:cs="Apple Color Emoji"/>
            <w:color w:val="000000" w:themeColor="text1"/>
            <w:sz w:val="28"/>
            <w:szCs w:val="28"/>
            <w:shd w:val="clear" w:color="auto" w:fill="FFFFFF"/>
          </w:rPr>
          <w:delText>。</w:delText>
        </w:r>
      </w:del>
    </w:p>
    <w:p w14:paraId="369A54F3" w14:textId="77777777" w:rsidR="00E703C5" w:rsidRPr="00A47D85" w:rsidRDefault="00E703C5" w:rsidP="00462874">
      <w:pPr>
        <w:widowControl w:val="0"/>
        <w:autoSpaceDE w:val="0"/>
        <w:autoSpaceDN w:val="0"/>
        <w:adjustRightInd w:val="0"/>
        <w:spacing w:line="360" w:lineRule="auto"/>
        <w:ind w:leftChars="650" w:left="1560"/>
        <w:jc w:val="both"/>
        <w:rPr>
          <w:rFonts w:ascii="標楷體" w:eastAsia="標楷體" w:hAnsi="標楷體"/>
          <w:color w:val="000000" w:themeColor="text1"/>
          <w:sz w:val="28"/>
          <w:szCs w:val="28"/>
          <w:shd w:val="clear" w:color="auto" w:fill="FFFFFF"/>
        </w:rPr>
      </w:pPr>
      <w:r w:rsidRPr="00A47D85">
        <w:rPr>
          <w:rFonts w:ascii="標楷體" w:eastAsia="標楷體" w:hAnsi="標楷體" w:hint="eastAsia"/>
          <w:noProof/>
          <w:color w:val="000000" w:themeColor="text1"/>
          <w:sz w:val="28"/>
          <w:szCs w:val="28"/>
          <w:shd w:val="clear" w:color="auto" w:fill="FFFFFF"/>
        </w:rPr>
        <w:drawing>
          <wp:inline distT="0" distB="0" distL="0" distR="0" wp14:anchorId="4384184A" wp14:editId="3DA4AF2B">
            <wp:extent cx="3599543" cy="2340000"/>
            <wp:effectExtent l="0" t="0" r="0" b="0"/>
            <wp:docPr id="40" name="圖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S__4471229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99543" cy="2340000"/>
                    </a:xfrm>
                    <a:prstGeom prst="rect">
                      <a:avLst/>
                    </a:prstGeom>
                  </pic:spPr>
                </pic:pic>
              </a:graphicData>
            </a:graphic>
          </wp:inline>
        </w:drawing>
      </w:r>
    </w:p>
    <w:p w14:paraId="59B9CF62" w14:textId="31412039" w:rsidR="00251A5D" w:rsidRDefault="00E703C5" w:rsidP="00462874">
      <w:pPr>
        <w:pStyle w:val="a9"/>
        <w:spacing w:line="360" w:lineRule="auto"/>
        <w:jc w:val="center"/>
        <w:rPr>
          <w:ins w:id="2290" w:author="user" w:date="2021-09-24T15:42:00Z"/>
          <w:rFonts w:ascii="Times New Roman" w:eastAsia="標楷體" w:hAnsi="Times New Roman" w:cs="Times New Roman"/>
          <w:color w:val="000000" w:themeColor="text1"/>
          <w:sz w:val="28"/>
          <w:szCs w:val="28"/>
          <w:shd w:val="clear" w:color="auto" w:fill="FFFFFF"/>
        </w:rPr>
      </w:pPr>
      <w:bookmarkStart w:id="2291" w:name="_Toc31462496"/>
      <w:r w:rsidRPr="00A47D85">
        <w:rPr>
          <w:rFonts w:ascii="Times New Roman" w:eastAsia="標楷體" w:hAnsi="Times New Roman" w:cs="Times New Roman"/>
          <w:sz w:val="28"/>
          <w:szCs w:val="28"/>
        </w:rPr>
        <w:t>圖</w:t>
      </w:r>
      <w:r w:rsidRPr="00A47D85">
        <w:rPr>
          <w:rFonts w:ascii="Times New Roman" w:eastAsia="標楷體" w:hAnsi="Times New Roman" w:cs="Times New Roman"/>
          <w:sz w:val="28"/>
          <w:szCs w:val="28"/>
        </w:rPr>
        <w:t>3</w:t>
      </w:r>
      <w:r w:rsidRPr="00A47D85">
        <w:rPr>
          <w:rFonts w:ascii="Times New Roman" w:eastAsia="標楷體" w:hAnsi="Times New Roman" w:cs="Times New Roman"/>
          <w:sz w:val="28"/>
          <w:szCs w:val="28"/>
        </w:rPr>
        <w:noBreakHyphen/>
      </w:r>
      <w:r w:rsidRPr="00A47D85">
        <w:rPr>
          <w:rFonts w:ascii="Times New Roman" w:eastAsia="標楷體" w:hAnsi="Times New Roman" w:cs="Times New Roman"/>
          <w:sz w:val="28"/>
          <w:szCs w:val="28"/>
        </w:rPr>
        <w:fldChar w:fldCharType="begin"/>
      </w:r>
      <w:r w:rsidRPr="00A47D85">
        <w:rPr>
          <w:rFonts w:ascii="Times New Roman" w:eastAsia="標楷體" w:hAnsi="Times New Roman" w:cs="Times New Roman"/>
          <w:sz w:val="28"/>
          <w:szCs w:val="28"/>
        </w:rPr>
        <w:instrText xml:space="preserve"> SEQ </w:instrText>
      </w:r>
      <w:r w:rsidRPr="00A47D85">
        <w:rPr>
          <w:rFonts w:ascii="Times New Roman" w:eastAsia="標楷體" w:hAnsi="Times New Roman" w:cs="Times New Roman"/>
          <w:sz w:val="28"/>
          <w:szCs w:val="28"/>
        </w:rPr>
        <w:instrText>圖</w:instrText>
      </w:r>
      <w:r w:rsidRPr="00A47D85">
        <w:rPr>
          <w:rFonts w:ascii="Times New Roman" w:eastAsia="標楷體" w:hAnsi="Times New Roman" w:cs="Times New Roman"/>
          <w:sz w:val="28"/>
          <w:szCs w:val="28"/>
        </w:rPr>
        <w:instrText xml:space="preserve"> \* ARABIC \s 1 </w:instrText>
      </w:r>
      <w:r w:rsidRPr="00A47D85">
        <w:rPr>
          <w:rFonts w:ascii="Times New Roman" w:eastAsia="標楷體" w:hAnsi="Times New Roman" w:cs="Times New Roman"/>
          <w:sz w:val="28"/>
          <w:szCs w:val="28"/>
        </w:rPr>
        <w:fldChar w:fldCharType="separate"/>
      </w:r>
      <w:r w:rsidRPr="00A47D85">
        <w:rPr>
          <w:rFonts w:ascii="Times New Roman" w:eastAsia="標楷體" w:hAnsi="Times New Roman" w:cs="Times New Roman"/>
          <w:noProof/>
          <w:sz w:val="28"/>
          <w:szCs w:val="28"/>
        </w:rPr>
        <w:t>23</w:t>
      </w:r>
      <w:r w:rsidRPr="00A47D85">
        <w:rPr>
          <w:rFonts w:ascii="Times New Roman" w:eastAsia="標楷體" w:hAnsi="Times New Roman" w:cs="Times New Roman"/>
          <w:sz w:val="28"/>
          <w:szCs w:val="28"/>
        </w:rPr>
        <w:fldChar w:fldCharType="end"/>
      </w:r>
      <w:r w:rsidRPr="00A47D85">
        <w:rPr>
          <w:rFonts w:ascii="Times New Roman" w:eastAsia="標楷體" w:hAnsi="Times New Roman" w:cs="Times New Roman"/>
          <w:color w:val="000000" w:themeColor="text1"/>
          <w:sz w:val="28"/>
          <w:szCs w:val="28"/>
          <w:shd w:val="clear" w:color="auto" w:fill="FFFFFF"/>
        </w:rPr>
        <w:t>認知靈活性測驗工具</w:t>
      </w:r>
      <w:bookmarkEnd w:id="2291"/>
    </w:p>
    <w:p w14:paraId="5B6AF4E0" w14:textId="3ED2C2AF" w:rsidR="00E703C5" w:rsidRDefault="00251A5D">
      <w:pPr>
        <w:rPr>
          <w:ins w:id="2292" w:author="user" w:date="2021-09-24T15:30:00Z"/>
          <w:rFonts w:ascii="Times New Roman" w:eastAsia="標楷體" w:hAnsi="Times New Roman" w:cs="Times New Roman"/>
          <w:color w:val="000000" w:themeColor="text1"/>
          <w:sz w:val="28"/>
          <w:szCs w:val="28"/>
          <w:shd w:val="clear" w:color="auto" w:fill="FFFFFF"/>
        </w:rPr>
        <w:pPrChange w:id="2293" w:author="user" w:date="2021-09-24T15:42:00Z">
          <w:pPr>
            <w:pStyle w:val="a9"/>
            <w:spacing w:line="360" w:lineRule="auto"/>
            <w:jc w:val="center"/>
          </w:pPr>
        </w:pPrChange>
      </w:pPr>
      <w:ins w:id="2294" w:author="user" w:date="2021-09-24T15:42:00Z">
        <w:r>
          <w:rPr>
            <w:rFonts w:ascii="Times New Roman" w:eastAsia="標楷體" w:hAnsi="Times New Roman" w:cs="Times New Roman"/>
            <w:color w:val="000000" w:themeColor="text1"/>
            <w:sz w:val="28"/>
            <w:szCs w:val="28"/>
            <w:shd w:val="clear" w:color="auto" w:fill="FFFFFF"/>
          </w:rPr>
          <w:br w:type="page"/>
        </w:r>
      </w:ins>
    </w:p>
    <w:p w14:paraId="43A7DA2D" w14:textId="77777777" w:rsidR="00134CC1" w:rsidRPr="00134CC1" w:rsidRDefault="00134CC1">
      <w:pPr>
        <w:rPr>
          <w:rPrChange w:id="2295" w:author="user" w:date="2021-09-24T15:30:00Z">
            <w:rPr>
              <w:rFonts w:ascii="Times New Roman" w:eastAsia="標楷體" w:hAnsi="Times New Roman" w:cs="Times New Roman"/>
              <w:color w:val="000000" w:themeColor="text1"/>
              <w:sz w:val="28"/>
              <w:szCs w:val="28"/>
              <w:shd w:val="clear" w:color="auto" w:fill="FFFFFF"/>
            </w:rPr>
          </w:rPrChange>
        </w:rPr>
        <w:pPrChange w:id="2296" w:author="user" w:date="2021-09-24T15:30:00Z">
          <w:pPr>
            <w:pStyle w:val="a9"/>
            <w:spacing w:line="360" w:lineRule="auto"/>
            <w:jc w:val="center"/>
          </w:pPr>
        </w:pPrChange>
      </w:pPr>
    </w:p>
    <w:p w14:paraId="06365BFD" w14:textId="4BE97E47" w:rsidR="00E703C5" w:rsidDel="004863B0" w:rsidRDefault="00E703C5" w:rsidP="00462874">
      <w:pPr>
        <w:spacing w:line="360" w:lineRule="auto"/>
        <w:rPr>
          <w:del w:id="2297" w:author="user" w:date="2021-09-24T14:57:00Z"/>
          <w:rFonts w:ascii="Times New Roman" w:eastAsia="標楷體" w:hAnsi="Times New Roman"/>
          <w:color w:val="000000" w:themeColor="text1"/>
          <w:sz w:val="28"/>
          <w:szCs w:val="28"/>
        </w:rPr>
      </w:pPr>
    </w:p>
    <w:p w14:paraId="16D0AD3F" w14:textId="579E46ED" w:rsidR="0050044B" w:rsidRPr="00A47D85" w:rsidDel="004863B0" w:rsidRDefault="0050044B" w:rsidP="00462874">
      <w:pPr>
        <w:spacing w:line="360" w:lineRule="auto"/>
        <w:rPr>
          <w:del w:id="2298" w:author="user" w:date="2021-09-24T14:57:00Z"/>
          <w:rFonts w:ascii="Times New Roman" w:eastAsia="標楷體" w:hAnsi="Times New Roman"/>
          <w:color w:val="000000" w:themeColor="text1"/>
          <w:sz w:val="28"/>
          <w:szCs w:val="28"/>
        </w:rPr>
      </w:pPr>
    </w:p>
    <w:p w14:paraId="6E739AB3" w14:textId="30CFDABF" w:rsidR="00E703C5" w:rsidRPr="00A47D85" w:rsidRDefault="00E703C5" w:rsidP="00462874">
      <w:pPr>
        <w:adjustRightInd w:val="0"/>
        <w:snapToGrid w:val="0"/>
        <w:spacing w:line="360" w:lineRule="auto"/>
        <w:rPr>
          <w:rFonts w:ascii="Times New Roman" w:eastAsia="標楷體" w:hAnsi="Times New Roman"/>
          <w:color w:val="000000" w:themeColor="text1"/>
          <w:sz w:val="28"/>
          <w:szCs w:val="28"/>
        </w:rPr>
      </w:pPr>
      <w:r w:rsidRPr="00A47D85">
        <w:rPr>
          <w:rFonts w:ascii="Times New Roman" w:eastAsia="標楷體" w:hAnsi="Times New Roman"/>
          <w:color w:val="000000" w:themeColor="text1"/>
          <w:sz w:val="28"/>
          <w:szCs w:val="28"/>
        </w:rPr>
        <w:t>三、</w:t>
      </w:r>
      <w:r w:rsidR="00111F75" w:rsidRPr="00A47D85">
        <w:rPr>
          <w:rFonts w:ascii="Times New Roman" w:eastAsia="標楷體" w:hAnsi="Times New Roman" w:hint="eastAsia"/>
          <w:color w:val="000000" w:themeColor="text1"/>
          <w:sz w:val="28"/>
          <w:szCs w:val="28"/>
        </w:rPr>
        <w:t>美感</w:t>
      </w:r>
      <w:ins w:id="2299" w:author="user" w:date="2021-09-24T15:28:00Z">
        <w:r w:rsidR="00134CC1">
          <w:rPr>
            <w:rFonts w:ascii="標楷體" w:eastAsia="標楷體" w:hAnsi="標楷體" w:hint="eastAsia"/>
            <w:color w:val="000000" w:themeColor="text1"/>
            <w:sz w:val="28"/>
            <w:szCs w:val="28"/>
          </w:rPr>
          <w:t>（</w:t>
        </w:r>
        <w:r w:rsidR="00134CC1">
          <w:rPr>
            <w:rFonts w:ascii="Times New Roman" w:eastAsia="標楷體" w:hAnsi="Times New Roman" w:hint="eastAsia"/>
            <w:color w:val="000000" w:themeColor="text1"/>
            <w:sz w:val="28"/>
            <w:szCs w:val="28"/>
          </w:rPr>
          <w:t>視覺藝術</w:t>
        </w:r>
        <w:r w:rsidR="00134CC1">
          <w:rPr>
            <w:rFonts w:ascii="標楷體" w:eastAsia="標楷體" w:hAnsi="標楷體" w:hint="eastAsia"/>
            <w:color w:val="000000" w:themeColor="text1"/>
            <w:sz w:val="28"/>
            <w:szCs w:val="28"/>
          </w:rPr>
          <w:t>）</w:t>
        </w:r>
      </w:ins>
      <w:del w:id="2300" w:author="user" w:date="2021-09-24T15:28:00Z">
        <w:r w:rsidRPr="00A47D85" w:rsidDel="00134CC1">
          <w:rPr>
            <w:rFonts w:ascii="Times New Roman" w:eastAsia="標楷體" w:hAnsi="Times New Roman"/>
            <w:color w:val="000000" w:themeColor="text1"/>
            <w:sz w:val="28"/>
            <w:szCs w:val="28"/>
          </w:rPr>
          <w:delText>學習成效</w:delText>
        </w:r>
      </w:del>
      <w:r w:rsidRPr="00A47D85">
        <w:rPr>
          <w:rFonts w:ascii="Times New Roman" w:eastAsia="標楷體" w:hAnsi="Times New Roman"/>
          <w:color w:val="000000" w:themeColor="text1"/>
          <w:sz w:val="28"/>
          <w:szCs w:val="28"/>
        </w:rPr>
        <w:t>測驗卷</w:t>
      </w:r>
    </w:p>
    <w:p w14:paraId="6458104F" w14:textId="61616C2D" w:rsidR="00C05EE9" w:rsidRPr="00A47D85" w:rsidDel="000F23A6" w:rsidRDefault="00134CC1" w:rsidP="00462874">
      <w:pPr>
        <w:adjustRightInd w:val="0"/>
        <w:snapToGrid w:val="0"/>
        <w:spacing w:line="360" w:lineRule="auto"/>
        <w:ind w:firstLineChars="200" w:firstLine="560"/>
        <w:rPr>
          <w:del w:id="2301" w:author="user" w:date="2021-09-24T16:00:00Z"/>
          <w:rFonts w:ascii="Times New Roman" w:eastAsia="標楷體" w:hAnsi="Times New Roman"/>
          <w:sz w:val="28"/>
          <w:szCs w:val="28"/>
        </w:rPr>
      </w:pPr>
      <w:ins w:id="2302" w:author="user" w:date="2021-09-24T15:28:00Z">
        <w:r w:rsidRPr="00A47D85">
          <w:rPr>
            <w:rFonts w:ascii="Times New Roman" w:eastAsia="標楷體" w:hAnsi="Times New Roman" w:hint="eastAsia"/>
            <w:color w:val="000000" w:themeColor="text1"/>
            <w:sz w:val="28"/>
            <w:szCs w:val="28"/>
          </w:rPr>
          <w:t>美感</w:t>
        </w:r>
        <w:r>
          <w:rPr>
            <w:rFonts w:ascii="標楷體" w:eastAsia="標楷體" w:hAnsi="標楷體" w:hint="eastAsia"/>
            <w:color w:val="000000" w:themeColor="text1"/>
            <w:sz w:val="28"/>
            <w:szCs w:val="28"/>
          </w:rPr>
          <w:t>（</w:t>
        </w:r>
        <w:r>
          <w:rPr>
            <w:rFonts w:ascii="Times New Roman" w:eastAsia="標楷體" w:hAnsi="Times New Roman" w:hint="eastAsia"/>
            <w:color w:val="000000" w:themeColor="text1"/>
            <w:sz w:val="28"/>
            <w:szCs w:val="28"/>
          </w:rPr>
          <w:t>視覺藝術</w:t>
        </w:r>
        <w:r>
          <w:rPr>
            <w:rFonts w:ascii="標楷體" w:eastAsia="標楷體" w:hAnsi="標楷體" w:hint="eastAsia"/>
            <w:color w:val="000000" w:themeColor="text1"/>
            <w:sz w:val="28"/>
            <w:szCs w:val="28"/>
          </w:rPr>
          <w:t>）</w:t>
        </w:r>
        <w:r w:rsidRPr="00A47D85">
          <w:rPr>
            <w:rFonts w:ascii="Times New Roman" w:eastAsia="標楷體" w:hAnsi="Times New Roman"/>
            <w:color w:val="000000" w:themeColor="text1"/>
            <w:sz w:val="28"/>
            <w:szCs w:val="28"/>
          </w:rPr>
          <w:t>測驗卷</w:t>
        </w:r>
      </w:ins>
      <w:del w:id="2303" w:author="user" w:date="2021-09-24T15:28:00Z">
        <w:r w:rsidR="00C05EE9" w:rsidRPr="00A47D85" w:rsidDel="00134CC1">
          <w:rPr>
            <w:rFonts w:ascii="Times New Roman" w:eastAsia="標楷體" w:hAnsi="Times New Roman" w:hint="eastAsia"/>
            <w:sz w:val="28"/>
            <w:szCs w:val="28"/>
          </w:rPr>
          <w:delText>學習成效測驗卷</w:delText>
        </w:r>
      </w:del>
      <w:r w:rsidR="00C05EE9" w:rsidRPr="00A47D85">
        <w:rPr>
          <w:rFonts w:ascii="Times New Roman" w:eastAsia="標楷體" w:hAnsi="Times New Roman" w:hint="eastAsia"/>
          <w:sz w:val="28"/>
          <w:szCs w:val="28"/>
        </w:rPr>
        <w:t>為自行建置，主要是</w:t>
      </w:r>
      <w:ins w:id="2304" w:author="user" w:date="2021-09-24T15:57:00Z">
        <w:r w:rsidR="000F23A6">
          <w:rPr>
            <w:rFonts w:ascii="Times New Roman" w:eastAsia="標楷體" w:hAnsi="Times New Roman" w:hint="eastAsia"/>
            <w:sz w:val="28"/>
            <w:szCs w:val="28"/>
          </w:rPr>
          <w:t>參照</w:t>
        </w:r>
        <w:commentRangeStart w:id="2305"/>
        <w:r w:rsidR="000F23A6" w:rsidRPr="00807A08">
          <w:rPr>
            <w:rFonts w:ascii="Times New Roman" w:eastAsia="標楷體" w:hAnsi="Times New Roman" w:cs="標楷體" w:hint="eastAsia"/>
            <w:color w:val="000000" w:themeColor="text1"/>
            <w:sz w:val="28"/>
            <w:szCs w:val="28"/>
            <w:highlight w:val="yellow"/>
            <w:shd w:val="clear" w:color="auto" w:fill="FFFFFF"/>
          </w:rPr>
          <w:t>林玟君等學者</w:t>
        </w:r>
        <w:commentRangeEnd w:id="2305"/>
        <w:r w:rsidR="000F23A6" w:rsidRPr="00807A08">
          <w:rPr>
            <w:rStyle w:val="af8"/>
            <w:highlight w:val="yellow"/>
          </w:rPr>
          <w:commentReference w:id="2305"/>
        </w:r>
        <w:r w:rsidR="000F23A6">
          <w:rPr>
            <w:rFonts w:ascii="Times New Roman" w:eastAsia="標楷體" w:hAnsi="Times New Roman" w:cs="標楷體" w:hint="eastAsia"/>
            <w:color w:val="000000" w:themeColor="text1"/>
            <w:sz w:val="28"/>
            <w:szCs w:val="28"/>
            <w:highlight w:val="yellow"/>
            <w:shd w:val="clear" w:color="auto" w:fill="FFFFFF"/>
          </w:rPr>
          <w:t>(</w:t>
        </w:r>
        <w:r w:rsidR="000F23A6">
          <w:rPr>
            <w:rFonts w:ascii="Times New Roman" w:eastAsia="標楷體" w:hAnsi="Times New Roman" w:cs="標楷體" w:hint="eastAsia"/>
            <w:color w:val="000000" w:themeColor="text1"/>
            <w:sz w:val="28"/>
            <w:szCs w:val="28"/>
            <w:highlight w:val="yellow"/>
            <w:shd w:val="clear" w:color="auto" w:fill="FFFFFF"/>
          </w:rPr>
          <w:t>年分</w:t>
        </w:r>
        <w:r w:rsidR="000F23A6">
          <w:rPr>
            <w:rFonts w:ascii="Times New Roman" w:eastAsia="標楷體" w:hAnsi="Times New Roman" w:cs="標楷體" w:hint="eastAsia"/>
            <w:color w:val="000000" w:themeColor="text1"/>
            <w:sz w:val="28"/>
            <w:szCs w:val="28"/>
            <w:highlight w:val="yellow"/>
            <w:shd w:val="clear" w:color="auto" w:fill="FFFFFF"/>
          </w:rPr>
          <w:t>)</w:t>
        </w:r>
        <w:r w:rsidR="000F23A6" w:rsidRPr="000F23A6">
          <w:rPr>
            <w:rFonts w:ascii="Times New Roman" w:eastAsia="標楷體" w:hAnsi="Times New Roman" w:cs="標楷體" w:hint="eastAsia"/>
            <w:color w:val="000000" w:themeColor="text1"/>
            <w:sz w:val="28"/>
            <w:szCs w:val="28"/>
            <w:shd w:val="clear" w:color="auto" w:fill="FFFFFF"/>
          </w:rPr>
          <w:t xml:space="preserve"> </w:t>
        </w:r>
        <w:r w:rsidR="000F23A6" w:rsidRPr="00466459">
          <w:rPr>
            <w:rFonts w:ascii="Times New Roman" w:eastAsia="標楷體" w:hAnsi="Times New Roman" w:cs="標楷體" w:hint="eastAsia"/>
            <w:color w:val="000000" w:themeColor="text1"/>
            <w:sz w:val="28"/>
            <w:szCs w:val="28"/>
            <w:shd w:val="clear" w:color="auto" w:fill="FFFFFF"/>
          </w:rPr>
          <w:t>視覺藝術設計</w:t>
        </w:r>
        <w:r w:rsidR="000F23A6">
          <w:rPr>
            <w:rFonts w:cs="標楷體" w:hint="eastAsia"/>
            <w:color w:val="000000" w:themeColor="text1"/>
            <w:sz w:val="28"/>
            <w:szCs w:val="28"/>
            <w:shd w:val="clear" w:color="auto" w:fill="FFFFFF"/>
          </w:rPr>
          <w:t>，</w:t>
        </w:r>
        <w:r w:rsidR="000F23A6">
          <w:rPr>
            <w:rFonts w:ascii="Times New Roman" w:eastAsia="標楷體" w:hAnsi="Times New Roman" w:cs="標楷體" w:hint="eastAsia"/>
            <w:color w:val="000000" w:themeColor="text1"/>
            <w:sz w:val="28"/>
            <w:szCs w:val="28"/>
            <w:shd w:val="clear" w:color="auto" w:fill="FFFFFF"/>
          </w:rPr>
          <w:t>分為</w:t>
        </w:r>
        <w:r w:rsidR="000F23A6" w:rsidRPr="00466459">
          <w:rPr>
            <w:rFonts w:ascii="Times New Roman" w:eastAsia="標楷體" w:hAnsi="Times New Roman" w:cs="標楷體" w:hint="eastAsia"/>
            <w:color w:val="000000" w:themeColor="text1"/>
            <w:sz w:val="28"/>
            <w:szCs w:val="28"/>
            <w:shd w:val="clear" w:color="auto" w:fill="FFFFFF"/>
          </w:rPr>
          <w:t>六項基本要素，</w:t>
        </w:r>
      </w:ins>
      <w:ins w:id="2306" w:author="user" w:date="2021-09-24T15:58:00Z">
        <w:r w:rsidR="000F23A6">
          <w:rPr>
            <w:rFonts w:ascii="Times New Roman" w:eastAsia="標楷體" w:hAnsi="Times New Roman" w:cs="標楷體" w:hint="eastAsia"/>
            <w:color w:val="000000" w:themeColor="text1"/>
            <w:sz w:val="28"/>
            <w:szCs w:val="28"/>
            <w:shd w:val="clear" w:color="auto" w:fill="FFFFFF"/>
          </w:rPr>
          <w:t>包含</w:t>
        </w:r>
        <w:r w:rsidR="000F23A6">
          <w:rPr>
            <w:rFonts w:cs="標楷體" w:hint="eastAsia"/>
            <w:color w:val="000000" w:themeColor="text1"/>
            <w:sz w:val="28"/>
            <w:szCs w:val="28"/>
            <w:shd w:val="clear" w:color="auto" w:fill="FFFFFF"/>
          </w:rPr>
          <w:t>：</w:t>
        </w:r>
      </w:ins>
      <w:ins w:id="2307" w:author="user" w:date="2021-09-24T15:57:00Z">
        <w:r w:rsidR="000F23A6" w:rsidRPr="00466459">
          <w:rPr>
            <w:rFonts w:ascii="Times New Roman" w:eastAsia="標楷體" w:hAnsi="Times New Roman" w:cs="標楷體" w:hint="eastAsia"/>
            <w:color w:val="000000" w:themeColor="text1"/>
            <w:sz w:val="28"/>
            <w:szCs w:val="28"/>
            <w:shd w:val="clear" w:color="auto" w:fill="FFFFFF"/>
          </w:rPr>
          <w:t>色彩、線條、質地、形狀、空間與設計</w:t>
        </w:r>
      </w:ins>
      <w:ins w:id="2308" w:author="user" w:date="2021-09-24T15:58:00Z">
        <w:r w:rsidR="000F23A6">
          <w:rPr>
            <w:rFonts w:cs="標楷體" w:hint="eastAsia"/>
            <w:color w:val="000000" w:themeColor="text1"/>
            <w:sz w:val="28"/>
            <w:szCs w:val="28"/>
            <w:shd w:val="clear" w:color="auto" w:fill="FFFFFF"/>
          </w:rPr>
          <w:t>，</w:t>
        </w:r>
      </w:ins>
      <w:r w:rsidR="00C05EE9" w:rsidRPr="00A47D85">
        <w:rPr>
          <w:rFonts w:ascii="Times New Roman" w:eastAsia="標楷體" w:hAnsi="Times New Roman" w:hint="eastAsia"/>
          <w:sz w:val="28"/>
          <w:szCs w:val="28"/>
        </w:rPr>
        <w:t>測驗幼兒</w:t>
      </w:r>
      <w:ins w:id="2309" w:author="user" w:date="2021-09-24T15:58:00Z">
        <w:r w:rsidR="000F23A6">
          <w:rPr>
            <w:rFonts w:ascii="Times New Roman" w:eastAsia="標楷體" w:hAnsi="Times New Roman" w:hint="eastAsia"/>
            <w:color w:val="000000" w:themeColor="text1"/>
            <w:sz w:val="28"/>
            <w:szCs w:val="28"/>
          </w:rPr>
          <w:t>視覺藝術能力</w:t>
        </w:r>
      </w:ins>
      <w:del w:id="2310" w:author="user" w:date="2021-09-24T15:58:00Z">
        <w:r w:rsidR="00C05EE9" w:rsidRPr="00A47D85" w:rsidDel="000F23A6">
          <w:rPr>
            <w:rFonts w:ascii="Times New Roman" w:eastAsia="標楷體" w:hAnsi="Times New Roman" w:hint="eastAsia"/>
            <w:sz w:val="28"/>
            <w:szCs w:val="28"/>
          </w:rPr>
          <w:delText>顏色與形狀</w:delText>
        </w:r>
      </w:del>
      <w:ins w:id="2311" w:author="user" w:date="2021-09-24T15:59:00Z">
        <w:r w:rsidR="000F23A6">
          <w:rPr>
            <w:rFonts w:ascii="Times New Roman" w:eastAsia="標楷體" w:hAnsi="Times New Roman" w:hint="eastAsia"/>
            <w:sz w:val="28"/>
            <w:szCs w:val="28"/>
          </w:rPr>
          <w:t>。</w:t>
        </w:r>
      </w:ins>
      <w:del w:id="2312" w:author="user" w:date="2021-09-24T15:59:00Z">
        <w:r w:rsidR="00C05EE9" w:rsidRPr="000F23A6" w:rsidDel="000F23A6">
          <w:rPr>
            <w:rFonts w:ascii="Times New Roman" w:eastAsia="標楷體" w:hAnsi="Times New Roman" w:hint="eastAsia"/>
            <w:sz w:val="28"/>
            <w:szCs w:val="28"/>
            <w:highlight w:val="yellow"/>
            <w:rPrChange w:id="2313" w:author="user" w:date="2021-09-24T15:59:00Z">
              <w:rPr>
                <w:rFonts w:ascii="Times New Roman" w:eastAsia="標楷體" w:hAnsi="Times New Roman" w:hint="eastAsia"/>
                <w:sz w:val="28"/>
                <w:szCs w:val="28"/>
              </w:rPr>
            </w:rPrChange>
          </w:rPr>
          <w:delText>，</w:delText>
        </w:r>
      </w:del>
      <w:r w:rsidR="00C05EE9" w:rsidRPr="000F23A6">
        <w:rPr>
          <w:rFonts w:ascii="Times New Roman" w:eastAsia="標楷體" w:hAnsi="Times New Roman" w:hint="eastAsia"/>
          <w:sz w:val="28"/>
          <w:szCs w:val="28"/>
          <w:highlight w:val="yellow"/>
          <w:rPrChange w:id="2314" w:author="user" w:date="2021-09-24T15:59:00Z">
            <w:rPr>
              <w:rFonts w:ascii="Times New Roman" w:eastAsia="標楷體" w:hAnsi="Times New Roman" w:hint="eastAsia"/>
              <w:sz w:val="28"/>
              <w:szCs w:val="28"/>
            </w:rPr>
          </w:rPrChange>
        </w:rPr>
        <w:t>題目共有十六題，五題顏色，五題形狀，六題顏色加形狀，每題一分，總分為十六分。</w:t>
      </w:r>
    </w:p>
    <w:p w14:paraId="2176918D" w14:textId="58CD91DB" w:rsidR="00C05EE9" w:rsidRPr="00A47D85" w:rsidDel="00134CC1" w:rsidRDefault="00C05EE9" w:rsidP="00462874">
      <w:pPr>
        <w:adjustRightInd w:val="0"/>
        <w:snapToGrid w:val="0"/>
        <w:spacing w:line="360" w:lineRule="auto"/>
        <w:ind w:firstLineChars="200" w:firstLine="560"/>
        <w:rPr>
          <w:del w:id="2315" w:author="user" w:date="2021-09-24T15:33:00Z"/>
          <w:rFonts w:ascii="Times New Roman" w:eastAsia="標楷體" w:hAnsi="Times New Roman"/>
          <w:sz w:val="28"/>
          <w:szCs w:val="28"/>
        </w:rPr>
      </w:pPr>
      <w:r w:rsidRPr="00A47D85">
        <w:rPr>
          <w:rFonts w:ascii="Times New Roman" w:eastAsia="標楷體" w:hAnsi="Times New Roman" w:hint="eastAsia"/>
          <w:sz w:val="28"/>
          <w:szCs w:val="28"/>
        </w:rPr>
        <w:t>此測驗卷題目經二位幼兒園大班導師共同討論修正</w:t>
      </w:r>
      <w:del w:id="2316" w:author="user" w:date="2021-09-24T16:00:00Z">
        <w:r w:rsidRPr="00A47D85" w:rsidDel="000F23A6">
          <w:rPr>
            <w:rFonts w:ascii="Times New Roman" w:eastAsia="標楷體" w:hAnsi="Times New Roman" w:hint="eastAsia"/>
            <w:sz w:val="28"/>
            <w:szCs w:val="28"/>
          </w:rPr>
          <w:delText>，一位有</w:delText>
        </w:r>
        <w:r w:rsidRPr="00A47D85" w:rsidDel="000F23A6">
          <w:rPr>
            <w:rFonts w:ascii="Times New Roman" w:eastAsia="標楷體" w:hAnsi="Times New Roman"/>
            <w:sz w:val="28"/>
            <w:szCs w:val="28"/>
          </w:rPr>
          <w:delText>25</w:delText>
        </w:r>
        <w:r w:rsidRPr="00A47D85" w:rsidDel="000F23A6">
          <w:rPr>
            <w:rFonts w:ascii="Times New Roman" w:eastAsia="標楷體" w:hAnsi="Times New Roman"/>
            <w:sz w:val="28"/>
            <w:szCs w:val="28"/>
          </w:rPr>
          <w:delText>年幼兒教學經驗，另外一位有</w:delText>
        </w:r>
        <w:r w:rsidRPr="00A47D85" w:rsidDel="000F23A6">
          <w:rPr>
            <w:rFonts w:ascii="Times New Roman" w:eastAsia="標楷體" w:hAnsi="Times New Roman"/>
            <w:sz w:val="28"/>
            <w:szCs w:val="28"/>
          </w:rPr>
          <w:delText>35</w:delText>
        </w:r>
        <w:r w:rsidRPr="00A47D85" w:rsidDel="000F23A6">
          <w:rPr>
            <w:rFonts w:ascii="Times New Roman" w:eastAsia="標楷體" w:hAnsi="Times New Roman"/>
            <w:sz w:val="28"/>
            <w:szCs w:val="28"/>
          </w:rPr>
          <w:delText>年幼兒教學經驗，並給予擁有</w:delText>
        </w:r>
        <w:r w:rsidRPr="00A47D85" w:rsidDel="000F23A6">
          <w:rPr>
            <w:rFonts w:ascii="Times New Roman" w:eastAsia="標楷體" w:hAnsi="Times New Roman"/>
            <w:sz w:val="28"/>
            <w:szCs w:val="28"/>
          </w:rPr>
          <w:delText>40</w:delText>
        </w:r>
        <w:r w:rsidRPr="00A47D85" w:rsidDel="000F23A6">
          <w:rPr>
            <w:rFonts w:ascii="Times New Roman" w:eastAsia="標楷體" w:hAnsi="Times New Roman"/>
            <w:sz w:val="28"/>
            <w:szCs w:val="28"/>
          </w:rPr>
          <w:delText>年經營幼兒園經驗的園長確認過測驗卷題目</w:delText>
        </w:r>
      </w:del>
      <w:r w:rsidRPr="00A47D85">
        <w:rPr>
          <w:rFonts w:ascii="Times New Roman" w:eastAsia="標楷體" w:hAnsi="Times New Roman"/>
          <w:sz w:val="28"/>
          <w:szCs w:val="28"/>
        </w:rPr>
        <w:t>，具有專家效度。</w:t>
      </w:r>
    </w:p>
    <w:p w14:paraId="0C61C16D" w14:textId="499BE911" w:rsidR="00134CC1" w:rsidRDefault="00C05EE9" w:rsidP="00462874">
      <w:pPr>
        <w:adjustRightInd w:val="0"/>
        <w:snapToGrid w:val="0"/>
        <w:spacing w:line="360" w:lineRule="auto"/>
        <w:ind w:firstLineChars="200" w:firstLine="560"/>
        <w:rPr>
          <w:ins w:id="2317" w:author="user" w:date="2021-09-24T15:30:00Z"/>
          <w:rFonts w:ascii="Times New Roman" w:eastAsia="標楷體" w:hAnsi="Times New Roman"/>
          <w:sz w:val="28"/>
          <w:szCs w:val="28"/>
        </w:rPr>
      </w:pPr>
      <w:r w:rsidRPr="00A47D85">
        <w:rPr>
          <w:rFonts w:ascii="Times New Roman" w:eastAsia="標楷體" w:hAnsi="Times New Roman" w:hint="eastAsia"/>
          <w:sz w:val="28"/>
          <w:szCs w:val="28"/>
        </w:rPr>
        <w:t>測驗卷分成前後測所使用一樣的試卷，由測驗人員進行一對一口頭進行受試，幼兒看著題目口頭回答</w:t>
      </w:r>
      <w:del w:id="2318" w:author="user" w:date="2021-09-24T15:29:00Z">
        <w:r w:rsidRPr="00A47D85" w:rsidDel="00134CC1">
          <w:rPr>
            <w:rFonts w:ascii="Times New Roman" w:eastAsia="標楷體" w:hAnsi="Times New Roman" w:hint="eastAsia"/>
            <w:sz w:val="28"/>
            <w:szCs w:val="28"/>
          </w:rPr>
          <w:delText>，題目如附錄六所示</w:delText>
        </w:r>
      </w:del>
      <w:r w:rsidR="00E703C5" w:rsidRPr="00A47D85">
        <w:rPr>
          <w:rFonts w:ascii="Times New Roman" w:eastAsia="標楷體" w:hAnsi="Times New Roman"/>
          <w:sz w:val="28"/>
          <w:szCs w:val="28"/>
        </w:rPr>
        <w:t>。</w:t>
      </w:r>
    </w:p>
    <w:p w14:paraId="7D49168D" w14:textId="77777777" w:rsidR="00134CC1" w:rsidDel="00190838" w:rsidRDefault="00134CC1">
      <w:pPr>
        <w:rPr>
          <w:ins w:id="2319" w:author="user" w:date="2021-09-24T15:30:00Z"/>
          <w:del w:id="2320" w:author="政豪 劉" w:date="2021-09-27T00:45:00Z"/>
          <w:rFonts w:ascii="Times New Roman" w:eastAsia="標楷體" w:hAnsi="Times New Roman"/>
          <w:sz w:val="28"/>
          <w:szCs w:val="28"/>
        </w:rPr>
      </w:pPr>
      <w:ins w:id="2321" w:author="user" w:date="2021-09-24T15:30:00Z">
        <w:del w:id="2322" w:author="政豪 劉" w:date="2021-09-27T00:45:00Z">
          <w:r w:rsidDel="00190838">
            <w:rPr>
              <w:rFonts w:ascii="Times New Roman" w:eastAsia="標楷體" w:hAnsi="Times New Roman"/>
              <w:sz w:val="28"/>
              <w:szCs w:val="28"/>
            </w:rPr>
            <w:br w:type="page"/>
          </w:r>
        </w:del>
      </w:ins>
    </w:p>
    <w:p w14:paraId="5F1F2A05" w14:textId="77777777" w:rsidR="00E703C5" w:rsidRPr="00A47D85" w:rsidRDefault="00E703C5">
      <w:pPr>
        <w:rPr>
          <w:rFonts w:ascii="標楷體" w:eastAsia="標楷體" w:hAnsi="標楷體"/>
          <w:sz w:val="28"/>
          <w:szCs w:val="28"/>
        </w:rPr>
        <w:pPrChange w:id="2323" w:author="政豪 劉" w:date="2021-09-27T00:45:00Z">
          <w:pPr>
            <w:adjustRightInd w:val="0"/>
            <w:snapToGrid w:val="0"/>
            <w:spacing w:line="360" w:lineRule="auto"/>
            <w:ind w:firstLineChars="200" w:firstLine="560"/>
          </w:pPr>
        </w:pPrChange>
      </w:pPr>
    </w:p>
    <w:p w14:paraId="1D462939" w14:textId="0F1909FF" w:rsidR="00190838" w:rsidRDefault="00190838">
      <w:pPr>
        <w:rPr>
          <w:ins w:id="2324" w:author="政豪 劉" w:date="2021-09-27T00:45:00Z"/>
          <w:rFonts w:ascii="標楷體" w:eastAsia="標楷體" w:hAnsi="標楷體" w:cstheme="majorBidi"/>
          <w:b/>
          <w:bCs/>
          <w:sz w:val="28"/>
          <w:szCs w:val="28"/>
        </w:rPr>
      </w:pPr>
      <w:ins w:id="2325" w:author="政豪 劉" w:date="2021-09-27T00:45:00Z">
        <w:r>
          <w:rPr>
            <w:rFonts w:ascii="標楷體" w:eastAsia="標楷體" w:hAnsi="標楷體"/>
            <w:sz w:val="28"/>
            <w:szCs w:val="28"/>
          </w:rPr>
          <w:br w:type="page"/>
        </w:r>
      </w:ins>
    </w:p>
    <w:p w14:paraId="4EA12B4A" w14:textId="77777777" w:rsidR="00E703C5" w:rsidRPr="00A47D85" w:rsidDel="004863B0" w:rsidRDefault="00E703C5">
      <w:pPr>
        <w:spacing w:line="360" w:lineRule="auto"/>
        <w:rPr>
          <w:del w:id="2326" w:author="user" w:date="2021-09-24T14:57:00Z"/>
          <w:rFonts w:ascii="標楷體" w:eastAsia="標楷體" w:hAnsi="標楷體"/>
          <w:sz w:val="28"/>
          <w:szCs w:val="28"/>
        </w:rPr>
        <w:pPrChange w:id="2327" w:author="user" w:date="2021-09-24T14:57:00Z">
          <w:pPr>
            <w:spacing w:line="360" w:lineRule="auto"/>
            <w:ind w:firstLineChars="200" w:firstLine="560"/>
          </w:pPr>
        </w:pPrChange>
      </w:pPr>
    </w:p>
    <w:p w14:paraId="27A83325" w14:textId="0CFE7443" w:rsidR="00E703C5" w:rsidRPr="00A47D85" w:rsidDel="004863B0" w:rsidRDefault="00E703C5" w:rsidP="00462874">
      <w:pPr>
        <w:spacing w:line="360" w:lineRule="auto"/>
        <w:rPr>
          <w:del w:id="2328" w:author="user" w:date="2021-09-24T14:57:00Z"/>
          <w:rFonts w:ascii="標楷體" w:eastAsia="標楷體" w:hAnsi="標楷體" w:cs="Times New Roman"/>
          <w:sz w:val="28"/>
          <w:szCs w:val="28"/>
        </w:rPr>
      </w:pPr>
    </w:p>
    <w:p w14:paraId="7ABED832" w14:textId="18BEE6C3" w:rsidR="00E703C5" w:rsidRPr="00A47D85" w:rsidDel="004863B0" w:rsidRDefault="00E703C5" w:rsidP="00462874">
      <w:pPr>
        <w:spacing w:line="360" w:lineRule="auto"/>
        <w:rPr>
          <w:del w:id="2329" w:author="user" w:date="2021-09-24T14:57:00Z"/>
          <w:rFonts w:ascii="標楷體" w:eastAsia="標楷體" w:hAnsi="標楷體"/>
          <w:color w:val="000000" w:themeColor="text1"/>
          <w:sz w:val="28"/>
          <w:szCs w:val="28"/>
        </w:rPr>
      </w:pPr>
    </w:p>
    <w:p w14:paraId="0678FA7E" w14:textId="6EA7980F" w:rsidR="00E703C5" w:rsidRPr="00A47D85" w:rsidDel="004863B0" w:rsidRDefault="00E703C5" w:rsidP="00462874">
      <w:pPr>
        <w:spacing w:line="360" w:lineRule="auto"/>
        <w:rPr>
          <w:del w:id="2330" w:author="user" w:date="2021-09-24T14:57:00Z"/>
          <w:rFonts w:ascii="標楷體" w:eastAsia="標楷體" w:hAnsi="標楷體"/>
          <w:color w:val="000000" w:themeColor="text1"/>
          <w:sz w:val="28"/>
          <w:szCs w:val="28"/>
        </w:rPr>
      </w:pPr>
    </w:p>
    <w:p w14:paraId="6A2E5EDB" w14:textId="2E8173C2" w:rsidR="00E703C5" w:rsidRPr="00A47D85" w:rsidDel="004863B0" w:rsidRDefault="00E703C5" w:rsidP="00462874">
      <w:pPr>
        <w:spacing w:line="360" w:lineRule="auto"/>
        <w:rPr>
          <w:del w:id="2331" w:author="user" w:date="2021-09-24T14:57:00Z"/>
          <w:rFonts w:ascii="標楷體" w:eastAsia="標楷體" w:hAnsi="標楷體"/>
          <w:color w:val="000000" w:themeColor="text1"/>
          <w:sz w:val="28"/>
          <w:szCs w:val="28"/>
        </w:rPr>
      </w:pPr>
    </w:p>
    <w:p w14:paraId="0FF9E269" w14:textId="37429A24" w:rsidR="00E703C5" w:rsidRPr="00A47D85" w:rsidDel="004863B0" w:rsidRDefault="00E703C5" w:rsidP="00462874">
      <w:pPr>
        <w:spacing w:line="360" w:lineRule="auto"/>
        <w:rPr>
          <w:del w:id="2332" w:author="user" w:date="2021-09-24T14:57:00Z"/>
          <w:rFonts w:ascii="標楷體" w:eastAsia="標楷體" w:hAnsi="標楷體"/>
          <w:color w:val="000000" w:themeColor="text1"/>
          <w:sz w:val="28"/>
          <w:szCs w:val="28"/>
        </w:rPr>
      </w:pPr>
    </w:p>
    <w:p w14:paraId="006F8A60" w14:textId="1120278E" w:rsidR="00E703C5" w:rsidRPr="00A47D85" w:rsidDel="004863B0" w:rsidRDefault="00E703C5" w:rsidP="00462874">
      <w:pPr>
        <w:spacing w:line="360" w:lineRule="auto"/>
        <w:rPr>
          <w:del w:id="2333" w:author="user" w:date="2021-09-24T14:57:00Z"/>
          <w:rFonts w:ascii="標楷體" w:eastAsia="標楷體" w:hAnsi="標楷體"/>
          <w:color w:val="000000" w:themeColor="text1"/>
          <w:sz w:val="28"/>
          <w:szCs w:val="28"/>
        </w:rPr>
      </w:pPr>
    </w:p>
    <w:p w14:paraId="521C2924" w14:textId="199A2936" w:rsidR="00E703C5" w:rsidRPr="00A47D85" w:rsidDel="004863B0" w:rsidRDefault="00E703C5" w:rsidP="00462874">
      <w:pPr>
        <w:spacing w:line="360" w:lineRule="auto"/>
        <w:rPr>
          <w:del w:id="2334" w:author="user" w:date="2021-09-24T14:57:00Z"/>
          <w:rFonts w:ascii="標楷體" w:eastAsia="標楷體" w:hAnsi="標楷體"/>
          <w:color w:val="000000" w:themeColor="text1"/>
          <w:sz w:val="28"/>
          <w:szCs w:val="28"/>
        </w:rPr>
      </w:pPr>
    </w:p>
    <w:p w14:paraId="1D6320A0" w14:textId="4A2BC00D" w:rsidR="00E703C5" w:rsidRPr="00A47D85" w:rsidDel="004863B0" w:rsidRDefault="00E703C5" w:rsidP="00462874">
      <w:pPr>
        <w:spacing w:line="360" w:lineRule="auto"/>
        <w:rPr>
          <w:del w:id="2335" w:author="user" w:date="2021-09-24T14:57:00Z"/>
          <w:rFonts w:ascii="標楷體" w:eastAsia="標楷體" w:hAnsi="標楷體"/>
          <w:color w:val="000000" w:themeColor="text1"/>
          <w:sz w:val="28"/>
          <w:szCs w:val="28"/>
        </w:rPr>
      </w:pPr>
    </w:p>
    <w:p w14:paraId="0B22D86A" w14:textId="4AABCE00" w:rsidR="00E703C5" w:rsidRPr="00A47D85" w:rsidDel="0040042C" w:rsidRDefault="00E703C5" w:rsidP="00462874">
      <w:pPr>
        <w:spacing w:line="360" w:lineRule="auto"/>
        <w:rPr>
          <w:del w:id="2336" w:author="user" w:date="2021-09-24T15:05:00Z"/>
          <w:rFonts w:ascii="標楷體" w:eastAsia="標楷體" w:hAnsi="標楷體"/>
          <w:color w:val="000000" w:themeColor="text1"/>
          <w:sz w:val="28"/>
          <w:szCs w:val="28"/>
        </w:rPr>
      </w:pPr>
    </w:p>
    <w:p w14:paraId="52D507B0" w14:textId="77777777" w:rsidR="00E703C5" w:rsidRPr="00A47D85" w:rsidRDefault="00E703C5" w:rsidP="00462874">
      <w:pPr>
        <w:pStyle w:val="2"/>
        <w:adjustRightInd w:val="0"/>
        <w:snapToGrid w:val="0"/>
        <w:spacing w:line="360" w:lineRule="auto"/>
        <w:jc w:val="center"/>
        <w:rPr>
          <w:rFonts w:ascii="標楷體" w:eastAsia="標楷體" w:hAnsi="標楷體"/>
          <w:b w:val="0"/>
          <w:color w:val="000000" w:themeColor="text1"/>
          <w:sz w:val="28"/>
          <w:szCs w:val="28"/>
        </w:rPr>
      </w:pPr>
      <w:bookmarkStart w:id="2337" w:name="_Toc31725332"/>
      <w:r w:rsidRPr="00A47D85">
        <w:rPr>
          <w:rFonts w:ascii="標楷體" w:eastAsia="標楷體" w:hAnsi="標楷體" w:hint="eastAsia"/>
          <w:b w:val="0"/>
          <w:color w:val="000000" w:themeColor="text1"/>
          <w:sz w:val="28"/>
          <w:szCs w:val="28"/>
        </w:rPr>
        <w:t>第七節 資料處理與分析</w:t>
      </w:r>
      <w:bookmarkEnd w:id="2337"/>
    </w:p>
    <w:p w14:paraId="5194D915" w14:textId="0B5FC5D4" w:rsidR="00E703C5" w:rsidRPr="00A47D85" w:rsidDel="0040042C" w:rsidRDefault="00E703C5" w:rsidP="00462874">
      <w:pPr>
        <w:adjustRightInd w:val="0"/>
        <w:snapToGrid w:val="0"/>
        <w:spacing w:line="360" w:lineRule="auto"/>
        <w:ind w:firstLineChars="200" w:firstLine="560"/>
        <w:jc w:val="both"/>
        <w:rPr>
          <w:del w:id="2338" w:author="user" w:date="2021-09-24T15:09:00Z"/>
          <w:rFonts w:ascii="Times New Roman" w:eastAsia="標楷體" w:hAnsi="Times New Roman" w:cs="Times New Roman"/>
          <w:color w:val="000000" w:themeColor="text1"/>
          <w:sz w:val="28"/>
          <w:szCs w:val="28"/>
        </w:rPr>
      </w:pPr>
      <w:del w:id="2339" w:author="user" w:date="2021-09-24T15:09:00Z">
        <w:r w:rsidRPr="00A47D85" w:rsidDel="0040042C">
          <w:rPr>
            <w:rFonts w:ascii="Times New Roman" w:eastAsia="標楷體" w:hAnsi="Times New Roman"/>
            <w:color w:val="000000" w:themeColor="text1"/>
            <w:sz w:val="28"/>
            <w:szCs w:val="28"/>
          </w:rPr>
          <w:delText>經過教學實驗後，共有動作技能測驗「穩定性、操作性、移動性」、執行功能量表「工作記憶、抑制控制、認知靈活性」、</w:delText>
        </w:r>
        <w:r w:rsidR="00111F75" w:rsidRPr="00A47D85" w:rsidDel="0040042C">
          <w:rPr>
            <w:rFonts w:ascii="Times New Roman" w:eastAsia="標楷體" w:hAnsi="Times New Roman" w:hint="eastAsia"/>
            <w:color w:val="000000" w:themeColor="text1"/>
            <w:sz w:val="28"/>
            <w:szCs w:val="28"/>
          </w:rPr>
          <w:delText>美感</w:delText>
        </w:r>
        <w:r w:rsidRPr="00A47D85" w:rsidDel="0040042C">
          <w:rPr>
            <w:rFonts w:ascii="Times New Roman" w:eastAsia="標楷體" w:hAnsi="Times New Roman"/>
            <w:color w:val="000000" w:themeColor="text1"/>
            <w:sz w:val="28"/>
            <w:szCs w:val="28"/>
          </w:rPr>
          <w:delText>學習「</w:delText>
        </w:r>
        <w:r w:rsidR="00111F75" w:rsidRPr="00A47D85" w:rsidDel="0040042C">
          <w:rPr>
            <w:rFonts w:ascii="Times New Roman" w:eastAsia="標楷體" w:hAnsi="Times New Roman" w:hint="eastAsia"/>
            <w:color w:val="000000" w:themeColor="text1"/>
            <w:sz w:val="28"/>
            <w:szCs w:val="28"/>
          </w:rPr>
          <w:delText>幼兒美感</w:delText>
        </w:r>
        <w:r w:rsidRPr="00A47D85" w:rsidDel="0040042C">
          <w:rPr>
            <w:rFonts w:ascii="Times New Roman" w:eastAsia="標楷體" w:hAnsi="Times New Roman"/>
            <w:color w:val="000000" w:themeColor="text1"/>
            <w:sz w:val="28"/>
            <w:szCs w:val="28"/>
          </w:rPr>
          <w:delText>測驗卷」三種</w:delText>
        </w:r>
        <w:r w:rsidRPr="00A47D85" w:rsidDel="0040042C">
          <w:rPr>
            <w:rFonts w:ascii="Times New Roman" w:eastAsia="標楷體" w:hAnsi="Times New Roman" w:hint="eastAsia"/>
            <w:color w:val="000000" w:themeColor="text1"/>
            <w:sz w:val="28"/>
            <w:szCs w:val="28"/>
          </w:rPr>
          <w:delText>成績</w:delText>
        </w:r>
        <w:r w:rsidRPr="00A47D85" w:rsidDel="0040042C">
          <w:rPr>
            <w:rFonts w:ascii="Times New Roman" w:eastAsia="標楷體" w:hAnsi="Times New Roman"/>
            <w:color w:val="000000" w:themeColor="text1"/>
            <w:sz w:val="28"/>
            <w:szCs w:val="28"/>
          </w:rPr>
          <w:delText>，進行資料登錄。本研究以「統計套裝軟體</w:delText>
        </w:r>
        <w:r w:rsidRPr="00A47D85" w:rsidDel="0040042C">
          <w:rPr>
            <w:rFonts w:ascii="Times New Roman" w:eastAsia="標楷體" w:hAnsi="Times New Roman" w:cs="Times New Roman"/>
            <w:color w:val="000000" w:themeColor="text1"/>
            <w:sz w:val="28"/>
            <w:szCs w:val="28"/>
          </w:rPr>
          <w:delText>SPSS</w:delText>
        </w:r>
        <w:r w:rsidRPr="00A47D85" w:rsidDel="0040042C">
          <w:rPr>
            <w:rFonts w:ascii="Times New Roman" w:eastAsia="標楷體" w:hAnsi="Times New Roman" w:cs="Times New Roman"/>
            <w:color w:val="000000" w:themeColor="text1"/>
            <w:sz w:val="28"/>
            <w:szCs w:val="28"/>
          </w:rPr>
          <w:delText>」進行資料分析，使用的方式為敘述性統計、成對本</w:delText>
        </w:r>
        <w:r w:rsidRPr="00A47D85" w:rsidDel="0040042C">
          <w:rPr>
            <w:rFonts w:ascii="Times New Roman" w:eastAsia="標楷體" w:hAnsi="Times New Roman" w:cs="Times New Roman"/>
            <w:i/>
            <w:color w:val="000000" w:themeColor="text1"/>
            <w:sz w:val="28"/>
            <w:szCs w:val="28"/>
          </w:rPr>
          <w:delText>t</w:delText>
        </w:r>
        <w:r w:rsidRPr="00A47D85" w:rsidDel="0040042C">
          <w:rPr>
            <w:rFonts w:ascii="Times New Roman" w:eastAsia="標楷體" w:hAnsi="Times New Roman" w:cs="Times New Roman"/>
            <w:color w:val="000000" w:themeColor="text1"/>
            <w:sz w:val="28"/>
            <w:szCs w:val="28"/>
          </w:rPr>
          <w:delText>檢定、共變數分析，</w:delText>
        </w:r>
        <w:r w:rsidRPr="00A47D85" w:rsidDel="0040042C">
          <w:rPr>
            <w:rFonts w:ascii="Times New Roman" w:eastAsia="標楷體" w:hAnsi="Times New Roman" w:cs="Times New Roman" w:hint="eastAsia"/>
            <w:color w:val="000000" w:themeColor="text1"/>
            <w:sz w:val="28"/>
            <w:szCs w:val="28"/>
          </w:rPr>
          <w:delText>其</w:delText>
        </w:r>
        <w:r w:rsidRPr="00A47D85" w:rsidDel="0040042C">
          <w:rPr>
            <w:rFonts w:ascii="Times New Roman" w:eastAsia="標楷體" w:hAnsi="Times New Roman" w:cs="Times New Roman"/>
            <w:color w:val="000000" w:themeColor="text1"/>
            <w:sz w:val="28"/>
            <w:szCs w:val="28"/>
          </w:rPr>
          <w:delText>說明如下：</w:delText>
        </w:r>
      </w:del>
    </w:p>
    <w:p w14:paraId="5658D4EB" w14:textId="647E40D6" w:rsidR="00E703C5" w:rsidRPr="00A47D85" w:rsidDel="0040042C" w:rsidRDefault="00E703C5" w:rsidP="00462874">
      <w:pPr>
        <w:adjustRightInd w:val="0"/>
        <w:snapToGrid w:val="0"/>
        <w:spacing w:line="360" w:lineRule="auto"/>
        <w:rPr>
          <w:del w:id="2340" w:author="user" w:date="2021-09-24T15:07:00Z"/>
          <w:rFonts w:ascii="Times New Roman" w:eastAsia="標楷體" w:hAnsi="Times New Roman"/>
          <w:color w:val="000000" w:themeColor="text1"/>
          <w:sz w:val="28"/>
          <w:szCs w:val="28"/>
        </w:rPr>
      </w:pPr>
      <w:del w:id="2341" w:author="user" w:date="2021-09-24T15:07:00Z">
        <w:r w:rsidRPr="00A47D85" w:rsidDel="0040042C">
          <w:rPr>
            <w:rFonts w:ascii="Times New Roman" w:eastAsia="標楷體" w:hAnsi="Times New Roman"/>
            <w:color w:val="000000" w:themeColor="text1"/>
            <w:sz w:val="28"/>
            <w:szCs w:val="28"/>
          </w:rPr>
          <w:delText>一、敘述性統計（</w:delText>
        </w:r>
        <w:r w:rsidRPr="00A47D85" w:rsidDel="0040042C">
          <w:rPr>
            <w:rFonts w:ascii="Times New Roman" w:eastAsia="標楷體" w:hAnsi="Times New Roman" w:cs="Times New Roman"/>
            <w:color w:val="000000" w:themeColor="text1"/>
            <w:sz w:val="28"/>
            <w:szCs w:val="28"/>
          </w:rPr>
          <w:delText>Descriptive Statistics Analysis</w:delText>
        </w:r>
        <w:r w:rsidRPr="00A47D85" w:rsidDel="0040042C">
          <w:rPr>
            <w:rFonts w:ascii="Times New Roman" w:eastAsia="標楷體" w:hAnsi="Times New Roman"/>
            <w:color w:val="000000" w:themeColor="text1"/>
            <w:sz w:val="28"/>
            <w:szCs w:val="28"/>
          </w:rPr>
          <w:delText>）</w:delText>
        </w:r>
      </w:del>
    </w:p>
    <w:p w14:paraId="28ED107E" w14:textId="0D121EC0" w:rsidR="00E703C5" w:rsidRPr="00A47D85" w:rsidDel="0040042C" w:rsidRDefault="00E703C5" w:rsidP="00462874">
      <w:pPr>
        <w:adjustRightInd w:val="0"/>
        <w:snapToGrid w:val="0"/>
        <w:spacing w:line="360" w:lineRule="auto"/>
        <w:ind w:firstLineChars="200" w:firstLine="560"/>
        <w:jc w:val="both"/>
        <w:rPr>
          <w:del w:id="2342" w:author="user" w:date="2021-09-24T15:07:00Z"/>
          <w:rFonts w:ascii="Times New Roman" w:eastAsia="標楷體" w:hAnsi="Times New Roman"/>
          <w:color w:val="000000" w:themeColor="text1"/>
          <w:sz w:val="28"/>
          <w:szCs w:val="28"/>
        </w:rPr>
      </w:pPr>
      <w:del w:id="2343" w:author="user" w:date="2021-09-24T15:07:00Z">
        <w:r w:rsidRPr="00A47D85" w:rsidDel="0040042C">
          <w:rPr>
            <w:rFonts w:ascii="Times New Roman" w:eastAsia="標楷體" w:hAnsi="Times New Roman"/>
            <w:color w:val="000000" w:themeColor="text1"/>
            <w:sz w:val="28"/>
            <w:szCs w:val="28"/>
          </w:rPr>
          <w:delText>敘述性統計主要為可直觀的了解資料分布的情況。本研究中動作技能、執行功能、</w:delText>
        </w:r>
        <w:r w:rsidR="00780BE4" w:rsidDel="0040042C">
          <w:rPr>
            <w:rFonts w:ascii="Times New Roman" w:eastAsia="標楷體" w:hAnsi="Times New Roman" w:hint="eastAsia"/>
            <w:color w:val="000000" w:themeColor="text1"/>
            <w:sz w:val="28"/>
            <w:szCs w:val="28"/>
          </w:rPr>
          <w:delText>美感</w:delText>
        </w:r>
        <w:r w:rsidRPr="00A47D85" w:rsidDel="0040042C">
          <w:rPr>
            <w:rFonts w:ascii="Times New Roman" w:eastAsia="標楷體" w:hAnsi="Times New Roman"/>
            <w:color w:val="000000" w:themeColor="text1"/>
            <w:sz w:val="28"/>
            <w:szCs w:val="28"/>
          </w:rPr>
          <w:delText>學習了解孩童的分數狀況，如有效樣本、平均數、標準差等情形。</w:delText>
        </w:r>
      </w:del>
    </w:p>
    <w:p w14:paraId="299E7270" w14:textId="2733E824" w:rsidR="00E703C5" w:rsidRPr="00A47D85" w:rsidDel="0040042C" w:rsidRDefault="00E703C5" w:rsidP="00462874">
      <w:pPr>
        <w:adjustRightInd w:val="0"/>
        <w:snapToGrid w:val="0"/>
        <w:spacing w:line="360" w:lineRule="auto"/>
        <w:rPr>
          <w:del w:id="2344" w:author="user" w:date="2021-09-24T15:07:00Z"/>
          <w:rFonts w:ascii="Times New Roman" w:eastAsia="標楷體" w:hAnsi="Times New Roman"/>
          <w:color w:val="000000" w:themeColor="text1"/>
          <w:sz w:val="28"/>
          <w:szCs w:val="28"/>
        </w:rPr>
      </w:pPr>
      <w:del w:id="2345" w:author="user" w:date="2021-09-24T15:07:00Z">
        <w:r w:rsidRPr="00A47D85" w:rsidDel="0040042C">
          <w:rPr>
            <w:rFonts w:ascii="Times New Roman" w:eastAsia="標楷體" w:hAnsi="Times New Roman"/>
            <w:color w:val="000000" w:themeColor="text1"/>
            <w:sz w:val="28"/>
            <w:szCs w:val="28"/>
          </w:rPr>
          <w:delText>二、</w:delText>
        </w:r>
        <w:r w:rsidRPr="00A47D85" w:rsidDel="0040042C">
          <w:rPr>
            <w:rFonts w:ascii="Times New Roman" w:eastAsia="標楷體" w:hAnsi="Times New Roman" w:cs="Times New Roman"/>
            <w:color w:val="000000" w:themeColor="text1"/>
            <w:sz w:val="28"/>
            <w:szCs w:val="28"/>
          </w:rPr>
          <w:delText>成對</w:delText>
        </w:r>
        <w:r w:rsidRPr="00A47D85" w:rsidDel="0040042C">
          <w:rPr>
            <w:rFonts w:ascii="Times New Roman" w:eastAsia="標楷體" w:hAnsi="Times New Roman"/>
            <w:color w:val="000000" w:themeColor="text1"/>
            <w:sz w:val="28"/>
            <w:szCs w:val="28"/>
          </w:rPr>
          <w:delText>樣本</w:delText>
        </w:r>
        <w:r w:rsidRPr="00A47D85" w:rsidDel="0040042C">
          <w:rPr>
            <w:rFonts w:ascii="Times New Roman" w:eastAsia="標楷體" w:hAnsi="Times New Roman" w:cs="標楷體"/>
            <w:i/>
            <w:color w:val="000000" w:themeColor="text1"/>
            <w:sz w:val="28"/>
            <w:szCs w:val="28"/>
          </w:rPr>
          <w:delText>t</w:delText>
        </w:r>
        <w:r w:rsidRPr="00A47D85" w:rsidDel="0040042C">
          <w:rPr>
            <w:rFonts w:ascii="Times New Roman" w:eastAsia="標楷體" w:hAnsi="Times New Roman" w:cs="標楷體"/>
            <w:color w:val="000000" w:themeColor="text1"/>
            <w:sz w:val="28"/>
            <w:szCs w:val="28"/>
          </w:rPr>
          <w:delText>檢定（</w:delText>
        </w:r>
        <w:r w:rsidRPr="00A47D85" w:rsidDel="0040042C">
          <w:rPr>
            <w:rFonts w:ascii="Times New Roman" w:eastAsia="標楷體" w:hAnsi="Times New Roman" w:cs="標楷體"/>
            <w:color w:val="000000" w:themeColor="text1"/>
            <w:sz w:val="28"/>
            <w:szCs w:val="28"/>
          </w:rPr>
          <w:delText>T-test</w:delText>
        </w:r>
        <w:r w:rsidRPr="00A47D85" w:rsidDel="0040042C">
          <w:rPr>
            <w:rFonts w:ascii="Times New Roman" w:eastAsia="標楷體" w:hAnsi="Times New Roman" w:cs="標楷體"/>
            <w:color w:val="000000" w:themeColor="text1"/>
            <w:sz w:val="28"/>
            <w:szCs w:val="28"/>
          </w:rPr>
          <w:delText>）</w:delText>
        </w:r>
      </w:del>
    </w:p>
    <w:p w14:paraId="11ED294F" w14:textId="77D4F9A5" w:rsidR="00B3748D" w:rsidRPr="00A47D85" w:rsidDel="00B00DC3" w:rsidRDefault="00E703C5" w:rsidP="0040042C">
      <w:pPr>
        <w:adjustRightInd w:val="0"/>
        <w:snapToGrid w:val="0"/>
        <w:spacing w:line="360" w:lineRule="auto"/>
        <w:ind w:firstLineChars="200" w:firstLine="560"/>
        <w:jc w:val="both"/>
        <w:rPr>
          <w:del w:id="2346" w:author="user" w:date="2021-09-24T16:43:00Z"/>
          <w:rFonts w:ascii="Times New Roman" w:eastAsia="標楷體" w:hAnsi="Times New Roman"/>
          <w:color w:val="000000" w:themeColor="text1"/>
          <w:sz w:val="28"/>
          <w:szCs w:val="28"/>
        </w:rPr>
      </w:pPr>
      <w:del w:id="2347" w:author="user" w:date="2021-09-24T15:07:00Z">
        <w:r w:rsidRPr="00A47D85" w:rsidDel="0040042C">
          <w:rPr>
            <w:rFonts w:ascii="Times New Roman" w:eastAsia="標楷體" w:hAnsi="Times New Roman" w:cs="Times New Roman"/>
            <w:color w:val="000000" w:themeColor="text1"/>
            <w:sz w:val="28"/>
            <w:szCs w:val="28"/>
          </w:rPr>
          <w:delText>成對</w:delText>
        </w:r>
        <w:r w:rsidRPr="00A47D85" w:rsidDel="0040042C">
          <w:rPr>
            <w:rFonts w:ascii="Times New Roman" w:eastAsia="標楷體" w:hAnsi="Times New Roman"/>
            <w:color w:val="000000" w:themeColor="text1"/>
            <w:sz w:val="28"/>
            <w:szCs w:val="28"/>
          </w:rPr>
          <w:delText>樣本</w:delText>
        </w:r>
        <w:r w:rsidRPr="00A47D85" w:rsidDel="0040042C">
          <w:rPr>
            <w:rFonts w:ascii="Times New Roman" w:eastAsia="標楷體" w:hAnsi="Times New Roman" w:cs="標楷體"/>
            <w:i/>
            <w:color w:val="000000" w:themeColor="text1"/>
            <w:sz w:val="28"/>
            <w:szCs w:val="28"/>
          </w:rPr>
          <w:delText>t</w:delText>
        </w:r>
        <w:r w:rsidRPr="00A47D85" w:rsidDel="0040042C">
          <w:rPr>
            <w:rFonts w:ascii="Times New Roman" w:eastAsia="標楷體" w:hAnsi="Times New Roman" w:cs="標楷體"/>
            <w:color w:val="000000" w:themeColor="text1"/>
            <w:sz w:val="28"/>
            <w:szCs w:val="28"/>
          </w:rPr>
          <w:delText>檢定主要為來比較兩組</w:delText>
        </w:r>
        <w:r w:rsidRPr="00A47D85" w:rsidDel="0040042C">
          <w:rPr>
            <w:rFonts w:ascii="Times New Roman" w:eastAsia="標楷體" w:hAnsi="Times New Roman" w:cs="標楷體" w:hint="eastAsia"/>
            <w:color w:val="000000" w:themeColor="text1"/>
            <w:sz w:val="28"/>
            <w:szCs w:val="28"/>
          </w:rPr>
          <w:delText>組內</w:delText>
        </w:r>
        <w:r w:rsidRPr="00A47D85" w:rsidDel="0040042C">
          <w:rPr>
            <w:rFonts w:ascii="Times New Roman" w:eastAsia="標楷體" w:hAnsi="Times New Roman" w:cs="標楷體"/>
            <w:color w:val="000000" w:themeColor="text1"/>
            <w:sz w:val="28"/>
            <w:szCs w:val="28"/>
          </w:rPr>
          <w:delText>之間平均數是否有差異。</w:delText>
        </w:r>
        <w:r w:rsidRPr="00A47D85" w:rsidDel="0040042C">
          <w:rPr>
            <w:rFonts w:ascii="Times New Roman" w:eastAsia="標楷體" w:hAnsi="Times New Roman"/>
            <w:color w:val="000000" w:themeColor="text1"/>
            <w:sz w:val="28"/>
            <w:szCs w:val="28"/>
          </w:rPr>
          <w:delText>探討組內</w:delText>
        </w:r>
        <w:r w:rsidRPr="00A47D85" w:rsidDel="0040042C">
          <w:rPr>
            <w:rFonts w:ascii="Times New Roman" w:eastAsia="標楷體" w:hAnsi="Times New Roman" w:hint="eastAsia"/>
            <w:color w:val="000000" w:themeColor="text1"/>
            <w:sz w:val="28"/>
            <w:szCs w:val="28"/>
          </w:rPr>
          <w:delText>不同</w:delText>
        </w:r>
        <w:r w:rsidRPr="00A47D85" w:rsidDel="0040042C">
          <w:rPr>
            <w:rFonts w:ascii="Times New Roman" w:eastAsia="標楷體" w:hAnsi="Times New Roman"/>
            <w:color w:val="000000" w:themeColor="text1"/>
            <w:sz w:val="28"/>
            <w:szCs w:val="28"/>
          </w:rPr>
          <w:delText>教學方式</w:delText>
        </w:r>
        <w:r w:rsidRPr="00A47D85" w:rsidDel="0040042C">
          <w:rPr>
            <w:rFonts w:ascii="Times New Roman" w:eastAsia="標楷體" w:hAnsi="Times New Roman" w:hint="eastAsia"/>
            <w:color w:val="000000" w:themeColor="text1"/>
            <w:sz w:val="28"/>
            <w:szCs w:val="28"/>
          </w:rPr>
          <w:delText>進行學習是否</w:delText>
        </w:r>
        <w:r w:rsidRPr="00A47D85" w:rsidDel="0040042C">
          <w:rPr>
            <w:rFonts w:ascii="Times New Roman" w:eastAsia="標楷體" w:hAnsi="Times New Roman"/>
            <w:color w:val="000000" w:themeColor="text1"/>
            <w:sz w:val="28"/>
            <w:szCs w:val="28"/>
          </w:rPr>
          <w:delText>能提高</w:delText>
        </w:r>
        <w:r w:rsidRPr="00A47D85" w:rsidDel="0040042C">
          <w:rPr>
            <w:rFonts w:ascii="Times New Roman" w:eastAsia="標楷體" w:hAnsi="Times New Roman" w:cs="標楷體" w:hint="eastAsia"/>
            <w:color w:val="000000" w:themeColor="text1"/>
            <w:sz w:val="28"/>
            <w:szCs w:val="28"/>
          </w:rPr>
          <w:delText>動</w:delText>
        </w:r>
        <w:r w:rsidRPr="00A47D85" w:rsidDel="0040042C">
          <w:rPr>
            <w:rFonts w:ascii="Times New Roman" w:eastAsia="標楷體" w:hAnsi="Times New Roman" w:cs="標楷體"/>
            <w:color w:val="000000" w:themeColor="text1"/>
            <w:sz w:val="28"/>
            <w:szCs w:val="28"/>
          </w:rPr>
          <w:delText>作技能、執行功能、</w:delText>
        </w:r>
        <w:r w:rsidR="00780BE4" w:rsidDel="0040042C">
          <w:rPr>
            <w:rFonts w:ascii="Times New Roman" w:eastAsia="標楷體" w:hAnsi="Times New Roman" w:cs="標楷體" w:hint="eastAsia"/>
            <w:color w:val="000000" w:themeColor="text1"/>
            <w:sz w:val="28"/>
            <w:szCs w:val="28"/>
          </w:rPr>
          <w:delText>美感</w:delText>
        </w:r>
        <w:r w:rsidRPr="00A47D85" w:rsidDel="0040042C">
          <w:rPr>
            <w:rFonts w:ascii="Times New Roman" w:eastAsia="標楷體" w:hAnsi="Times New Roman" w:cs="標楷體"/>
            <w:color w:val="000000" w:themeColor="text1"/>
            <w:sz w:val="28"/>
            <w:szCs w:val="28"/>
          </w:rPr>
          <w:delText>學習</w:delText>
        </w:r>
        <w:r w:rsidRPr="00A47D85" w:rsidDel="0040042C">
          <w:rPr>
            <w:rFonts w:ascii="Times New Roman" w:eastAsia="標楷體" w:hAnsi="Times New Roman"/>
            <w:color w:val="000000" w:themeColor="text1"/>
            <w:sz w:val="28"/>
            <w:szCs w:val="28"/>
          </w:rPr>
          <w:delText>成績</w:delText>
        </w:r>
        <w:r w:rsidRPr="00A47D85" w:rsidDel="0040042C">
          <w:rPr>
            <w:rFonts w:ascii="Times New Roman" w:eastAsia="標楷體" w:hAnsi="Times New Roman" w:cs="標楷體" w:hint="eastAsia"/>
            <w:color w:val="000000" w:themeColor="text1"/>
            <w:sz w:val="28"/>
            <w:szCs w:val="28"/>
          </w:rPr>
          <w:delText>。</w:delText>
        </w:r>
      </w:del>
    </w:p>
    <w:p w14:paraId="0F1B18E2" w14:textId="407A1478" w:rsidR="00E703C5" w:rsidRPr="00A47D85" w:rsidDel="0040042C" w:rsidRDefault="00E703C5" w:rsidP="00462874">
      <w:pPr>
        <w:adjustRightInd w:val="0"/>
        <w:snapToGrid w:val="0"/>
        <w:spacing w:line="360" w:lineRule="auto"/>
        <w:rPr>
          <w:del w:id="2348" w:author="user" w:date="2021-09-24T15:11:00Z"/>
          <w:rFonts w:ascii="Times New Roman" w:eastAsia="標楷體" w:hAnsi="Times New Roman"/>
          <w:color w:val="000000" w:themeColor="text1"/>
          <w:sz w:val="28"/>
          <w:szCs w:val="28"/>
        </w:rPr>
      </w:pPr>
      <w:del w:id="2349" w:author="user" w:date="2021-09-24T15:11:00Z">
        <w:r w:rsidRPr="00A47D85" w:rsidDel="0040042C">
          <w:rPr>
            <w:rFonts w:ascii="Times New Roman" w:eastAsia="標楷體" w:hAnsi="Times New Roman"/>
            <w:color w:val="000000" w:themeColor="text1"/>
            <w:sz w:val="28"/>
            <w:szCs w:val="28"/>
          </w:rPr>
          <w:delText>三、共變數分析（</w:delText>
        </w:r>
        <w:r w:rsidRPr="00A47D85" w:rsidDel="0040042C">
          <w:rPr>
            <w:rFonts w:ascii="Times New Roman" w:eastAsia="標楷體" w:hAnsi="Times New Roman" w:cs="Times New Roman"/>
            <w:color w:val="000000" w:themeColor="text1"/>
            <w:sz w:val="28"/>
            <w:szCs w:val="28"/>
          </w:rPr>
          <w:delText>Analysis of Covariance, ANCOVA</w:delText>
        </w:r>
        <w:r w:rsidRPr="00A47D85" w:rsidDel="0040042C">
          <w:rPr>
            <w:rFonts w:ascii="Times New Roman" w:eastAsia="標楷體" w:hAnsi="Times New Roman"/>
            <w:color w:val="000000" w:themeColor="text1"/>
            <w:sz w:val="28"/>
            <w:szCs w:val="28"/>
          </w:rPr>
          <w:delText>）</w:delText>
        </w:r>
      </w:del>
    </w:p>
    <w:p w14:paraId="1D96598A" w14:textId="5DC83CDF" w:rsidR="00E703C5" w:rsidRPr="00A47D85" w:rsidDel="00B00DC3" w:rsidRDefault="00E703C5">
      <w:pPr>
        <w:adjustRightInd w:val="0"/>
        <w:snapToGrid w:val="0"/>
        <w:spacing w:line="360" w:lineRule="auto"/>
        <w:ind w:firstLineChars="200" w:firstLine="560"/>
        <w:jc w:val="both"/>
        <w:rPr>
          <w:del w:id="2350" w:author="user" w:date="2021-09-24T16:43:00Z"/>
          <w:rFonts w:ascii="Times New Roman" w:eastAsia="標楷體" w:hAnsi="Times New Roman"/>
          <w:color w:val="000000" w:themeColor="text1"/>
          <w:sz w:val="28"/>
          <w:szCs w:val="28"/>
        </w:rPr>
      </w:pPr>
      <w:del w:id="2351" w:author="user" w:date="2021-09-24T15:11:00Z">
        <w:r w:rsidRPr="00A47D85" w:rsidDel="0040042C">
          <w:rPr>
            <w:rFonts w:ascii="Times New Roman" w:eastAsia="標楷體" w:hAnsi="Times New Roman"/>
            <w:color w:val="000000" w:themeColor="text1"/>
            <w:sz w:val="28"/>
            <w:szCs w:val="28"/>
          </w:rPr>
          <w:delText>共變數分析主要目的，探討不同教學方式是否影響依變項的統計分析方法。</w:delText>
        </w:r>
      </w:del>
      <w:del w:id="2352" w:author="user" w:date="2021-09-24T15:22:00Z">
        <w:r w:rsidRPr="00A47D85" w:rsidDel="007D17D9">
          <w:rPr>
            <w:rFonts w:ascii="Times New Roman" w:eastAsia="標楷體" w:hAnsi="Times New Roman" w:hint="eastAsia"/>
            <w:color w:val="000000" w:themeColor="text1"/>
            <w:sz w:val="28"/>
            <w:szCs w:val="28"/>
          </w:rPr>
          <w:delText>本研究</w:delText>
        </w:r>
      </w:del>
      <w:del w:id="2353" w:author="user" w:date="2021-09-24T15:21:00Z">
        <w:r w:rsidRPr="00A47D85" w:rsidDel="007D17D9">
          <w:rPr>
            <w:rFonts w:ascii="Times New Roman" w:eastAsia="標楷體" w:hAnsi="Times New Roman" w:hint="eastAsia"/>
            <w:color w:val="000000" w:themeColor="text1"/>
            <w:sz w:val="28"/>
            <w:szCs w:val="28"/>
          </w:rPr>
          <w:delText>針對</w:delText>
        </w:r>
      </w:del>
      <w:del w:id="2354" w:author="user" w:date="2021-09-24T15:17:00Z">
        <w:r w:rsidRPr="00A47D85" w:rsidDel="007D17D9">
          <w:rPr>
            <w:rFonts w:ascii="Times New Roman" w:eastAsia="標楷體" w:hAnsi="Times New Roman" w:hint="eastAsia"/>
            <w:color w:val="000000" w:themeColor="text1"/>
            <w:sz w:val="28"/>
            <w:szCs w:val="28"/>
          </w:rPr>
          <w:delText>「</w:delText>
        </w:r>
      </w:del>
      <w:del w:id="2355" w:author="user" w:date="2021-09-24T15:21:00Z">
        <w:r w:rsidRPr="00A47D85" w:rsidDel="007D17D9">
          <w:rPr>
            <w:rFonts w:ascii="Times New Roman" w:eastAsia="標楷體" w:hAnsi="Times New Roman"/>
            <w:color w:val="000000" w:themeColor="text1"/>
            <w:sz w:val="28"/>
            <w:szCs w:val="28"/>
          </w:rPr>
          <w:delText>自</w:delText>
        </w:r>
      </w:del>
      <w:del w:id="2356" w:author="user" w:date="2021-09-24T15:17:00Z">
        <w:r w:rsidRPr="00A47D85" w:rsidDel="007D17D9">
          <w:rPr>
            <w:rFonts w:ascii="Times New Roman" w:eastAsia="標楷體" w:hAnsi="Times New Roman"/>
            <w:color w:val="000000" w:themeColor="text1"/>
            <w:sz w:val="28"/>
            <w:szCs w:val="28"/>
          </w:rPr>
          <w:delText>變項：</w:delText>
        </w:r>
      </w:del>
      <w:del w:id="2357" w:author="user" w:date="2021-09-24T16:43:00Z">
        <w:r w:rsidRPr="00A47D85" w:rsidDel="00B00DC3">
          <w:rPr>
            <w:rFonts w:ascii="Times New Roman" w:eastAsia="標楷體" w:hAnsi="Times New Roman"/>
            <w:color w:val="000000" w:themeColor="text1"/>
            <w:sz w:val="28"/>
            <w:szCs w:val="28"/>
          </w:rPr>
          <w:delText>教學方式</w:delText>
        </w:r>
      </w:del>
      <w:del w:id="2358" w:author="user" w:date="2021-09-24T15:17:00Z">
        <w:r w:rsidRPr="00A47D85" w:rsidDel="007D17D9">
          <w:rPr>
            <w:rFonts w:ascii="Times New Roman" w:eastAsia="標楷體" w:hAnsi="Times New Roman"/>
            <w:color w:val="000000" w:themeColor="text1"/>
            <w:sz w:val="28"/>
            <w:szCs w:val="28"/>
          </w:rPr>
          <w:delText>」</w:delText>
        </w:r>
      </w:del>
      <w:del w:id="2359" w:author="user" w:date="2021-09-24T15:18:00Z">
        <w:r w:rsidRPr="00A47D85" w:rsidDel="007D17D9">
          <w:rPr>
            <w:rFonts w:ascii="Times New Roman" w:eastAsia="標楷體" w:hAnsi="Times New Roman"/>
            <w:color w:val="000000" w:themeColor="text1"/>
            <w:sz w:val="28"/>
            <w:szCs w:val="28"/>
          </w:rPr>
          <w:delText>；「依變項：</w:delText>
        </w:r>
      </w:del>
      <w:del w:id="2360" w:author="user" w:date="2021-09-24T16:43:00Z">
        <w:r w:rsidRPr="00A47D85" w:rsidDel="00B00DC3">
          <w:rPr>
            <w:rFonts w:ascii="Times New Roman" w:eastAsia="標楷體" w:hAnsi="Times New Roman"/>
            <w:color w:val="000000" w:themeColor="text1"/>
            <w:sz w:val="28"/>
            <w:szCs w:val="28"/>
          </w:rPr>
          <w:delText>動作技能</w:delText>
        </w:r>
      </w:del>
      <w:del w:id="2361" w:author="user" w:date="2021-09-24T15:18:00Z">
        <w:r w:rsidRPr="00A47D85" w:rsidDel="007D17D9">
          <w:rPr>
            <w:rFonts w:ascii="Times New Roman" w:eastAsia="標楷體" w:hAnsi="Times New Roman"/>
            <w:color w:val="000000" w:themeColor="text1"/>
            <w:sz w:val="28"/>
            <w:szCs w:val="28"/>
          </w:rPr>
          <w:delText>後測</w:delText>
        </w:r>
      </w:del>
      <w:del w:id="2362" w:author="user" w:date="2021-09-24T16:43:00Z">
        <w:r w:rsidRPr="00A47D85" w:rsidDel="00B00DC3">
          <w:rPr>
            <w:rFonts w:ascii="Times New Roman" w:eastAsia="標楷體" w:hAnsi="Times New Roman"/>
            <w:color w:val="000000" w:themeColor="text1"/>
            <w:sz w:val="28"/>
            <w:szCs w:val="28"/>
          </w:rPr>
          <w:delText>、執行功能</w:delText>
        </w:r>
      </w:del>
      <w:del w:id="2363" w:author="user" w:date="2021-09-24T15:18:00Z">
        <w:r w:rsidRPr="00A47D85" w:rsidDel="007D17D9">
          <w:rPr>
            <w:rFonts w:ascii="Times New Roman" w:eastAsia="標楷體" w:hAnsi="Times New Roman"/>
            <w:color w:val="000000" w:themeColor="text1"/>
            <w:sz w:val="28"/>
            <w:szCs w:val="28"/>
          </w:rPr>
          <w:delText>後測</w:delText>
        </w:r>
      </w:del>
      <w:del w:id="2364" w:author="user" w:date="2021-09-24T16:43:00Z">
        <w:r w:rsidRPr="00A47D85" w:rsidDel="00B00DC3">
          <w:rPr>
            <w:rFonts w:ascii="Times New Roman" w:eastAsia="標楷體" w:hAnsi="Times New Roman"/>
            <w:color w:val="000000" w:themeColor="text1"/>
            <w:sz w:val="28"/>
            <w:szCs w:val="28"/>
          </w:rPr>
          <w:delText>、</w:delText>
        </w:r>
      </w:del>
      <w:del w:id="2365" w:author="user" w:date="2021-09-24T15:13:00Z">
        <w:r w:rsidR="00093465" w:rsidRPr="00A47D85" w:rsidDel="0040042C">
          <w:rPr>
            <w:rFonts w:ascii="Times New Roman" w:eastAsia="標楷體" w:hAnsi="Times New Roman" w:hint="eastAsia"/>
            <w:color w:val="000000" w:themeColor="text1"/>
            <w:sz w:val="28"/>
            <w:szCs w:val="28"/>
          </w:rPr>
          <w:delText>美感</w:delText>
        </w:r>
        <w:r w:rsidRPr="00A47D85" w:rsidDel="0040042C">
          <w:rPr>
            <w:rFonts w:ascii="Times New Roman" w:eastAsia="標楷體" w:hAnsi="Times New Roman"/>
            <w:color w:val="000000" w:themeColor="text1"/>
            <w:sz w:val="28"/>
            <w:szCs w:val="28"/>
          </w:rPr>
          <w:delText>學習</w:delText>
        </w:r>
      </w:del>
      <w:del w:id="2366" w:author="user" w:date="2021-09-24T16:43:00Z">
        <w:r w:rsidRPr="00A47D85" w:rsidDel="00B00DC3">
          <w:rPr>
            <w:rFonts w:ascii="Times New Roman" w:eastAsia="標楷體" w:hAnsi="Times New Roman"/>
            <w:color w:val="000000" w:themeColor="text1"/>
            <w:sz w:val="28"/>
            <w:szCs w:val="28"/>
          </w:rPr>
          <w:delText>後測</w:delText>
        </w:r>
      </w:del>
      <w:del w:id="2367" w:author="user" w:date="2021-09-24T15:18:00Z">
        <w:r w:rsidRPr="00A47D85" w:rsidDel="007D17D9">
          <w:rPr>
            <w:rFonts w:ascii="Times New Roman" w:eastAsia="標楷體" w:hAnsi="Times New Roman" w:hint="eastAsia"/>
            <w:color w:val="000000" w:themeColor="text1"/>
            <w:sz w:val="28"/>
            <w:szCs w:val="28"/>
          </w:rPr>
          <w:delText>」</w:delText>
        </w:r>
      </w:del>
      <w:del w:id="2368" w:author="user" w:date="2021-09-24T15:19:00Z">
        <w:r w:rsidRPr="00A47D85" w:rsidDel="007D17D9">
          <w:rPr>
            <w:rFonts w:ascii="Times New Roman" w:eastAsia="標楷體" w:hAnsi="Times New Roman"/>
            <w:color w:val="000000" w:themeColor="text1"/>
            <w:sz w:val="28"/>
            <w:szCs w:val="28"/>
          </w:rPr>
          <w:delText>；「共變項：</w:delText>
        </w:r>
      </w:del>
      <w:del w:id="2369" w:author="user" w:date="2021-09-24T16:43:00Z">
        <w:r w:rsidRPr="00A47D85" w:rsidDel="00B00DC3">
          <w:rPr>
            <w:rFonts w:ascii="Times New Roman" w:eastAsia="標楷體" w:hAnsi="Times New Roman"/>
            <w:color w:val="000000" w:themeColor="text1"/>
            <w:sz w:val="28"/>
            <w:szCs w:val="28"/>
          </w:rPr>
          <w:delText>動作技能前測、執行功能前測、</w:delText>
        </w:r>
      </w:del>
      <w:del w:id="2370" w:author="user" w:date="2021-09-24T15:13:00Z">
        <w:r w:rsidR="00093465" w:rsidRPr="00A47D85" w:rsidDel="0040042C">
          <w:rPr>
            <w:rFonts w:ascii="Times New Roman" w:eastAsia="標楷體" w:hAnsi="Times New Roman" w:hint="eastAsia"/>
            <w:color w:val="000000" w:themeColor="text1"/>
            <w:sz w:val="28"/>
            <w:szCs w:val="28"/>
          </w:rPr>
          <w:delText>美感</w:delText>
        </w:r>
        <w:r w:rsidRPr="00A47D85" w:rsidDel="0040042C">
          <w:rPr>
            <w:rFonts w:ascii="Times New Roman" w:eastAsia="標楷體" w:hAnsi="Times New Roman"/>
            <w:color w:val="000000" w:themeColor="text1"/>
            <w:sz w:val="28"/>
            <w:szCs w:val="28"/>
          </w:rPr>
          <w:delText>學習</w:delText>
        </w:r>
      </w:del>
      <w:del w:id="2371" w:author="user" w:date="2021-09-24T16:43:00Z">
        <w:r w:rsidRPr="00A47D85" w:rsidDel="00B00DC3">
          <w:rPr>
            <w:rFonts w:ascii="Times New Roman" w:eastAsia="標楷體" w:hAnsi="Times New Roman"/>
            <w:color w:val="000000" w:themeColor="text1"/>
            <w:sz w:val="28"/>
            <w:szCs w:val="28"/>
          </w:rPr>
          <w:delText>前測</w:delText>
        </w:r>
      </w:del>
      <w:del w:id="2372" w:author="user" w:date="2021-09-24T15:19:00Z">
        <w:r w:rsidRPr="00A47D85" w:rsidDel="007D17D9">
          <w:rPr>
            <w:rFonts w:ascii="Times New Roman" w:eastAsia="標楷體" w:hAnsi="Times New Roman"/>
            <w:color w:val="000000" w:themeColor="text1"/>
            <w:sz w:val="28"/>
            <w:szCs w:val="28"/>
          </w:rPr>
          <w:delText>」</w:delText>
        </w:r>
      </w:del>
      <w:del w:id="2373" w:author="user" w:date="2021-09-24T16:43:00Z">
        <w:r w:rsidRPr="00A47D85" w:rsidDel="00B00DC3">
          <w:rPr>
            <w:rFonts w:ascii="Times New Roman" w:eastAsia="標楷體" w:hAnsi="Times New Roman"/>
            <w:color w:val="000000" w:themeColor="text1"/>
            <w:sz w:val="28"/>
            <w:szCs w:val="28"/>
          </w:rPr>
          <w:delText>進行共變數分析</w:delText>
        </w:r>
      </w:del>
      <w:del w:id="2374" w:author="user" w:date="2021-09-24T15:21:00Z">
        <w:r w:rsidRPr="00A47D85" w:rsidDel="007D17D9">
          <w:rPr>
            <w:rFonts w:ascii="Times New Roman" w:eastAsia="標楷體" w:hAnsi="Times New Roman"/>
            <w:color w:val="000000" w:themeColor="text1"/>
            <w:sz w:val="28"/>
            <w:szCs w:val="28"/>
          </w:rPr>
          <w:delText>。</w:delText>
        </w:r>
      </w:del>
    </w:p>
    <w:p w14:paraId="59AFC54A" w14:textId="4D4FA8E6" w:rsidR="00B00DC3" w:rsidRPr="00B00DC3" w:rsidRDefault="00B00DC3" w:rsidP="00B00DC3">
      <w:pPr>
        <w:adjustRightInd w:val="0"/>
        <w:snapToGrid w:val="0"/>
        <w:spacing w:line="360" w:lineRule="auto"/>
        <w:ind w:firstLineChars="200" w:firstLine="560"/>
        <w:jc w:val="both"/>
        <w:rPr>
          <w:ins w:id="2375" w:author="user" w:date="2021-09-24T16:43:00Z"/>
          <w:rFonts w:ascii="Times New Roman" w:eastAsia="標楷體" w:hAnsi="Times New Roman"/>
          <w:color w:val="000000" w:themeColor="text1"/>
          <w:sz w:val="28"/>
          <w:szCs w:val="28"/>
        </w:rPr>
      </w:pPr>
      <w:ins w:id="2376" w:author="user" w:date="2021-09-24T16:43:00Z">
        <w:r w:rsidRPr="00B00DC3">
          <w:rPr>
            <w:rFonts w:ascii="Times New Roman" w:eastAsia="標楷體" w:hAnsi="Times New Roman" w:hint="eastAsia"/>
            <w:color w:val="000000" w:themeColor="text1"/>
            <w:sz w:val="28"/>
            <w:szCs w:val="28"/>
          </w:rPr>
          <w:t>本研究經過教學實驗之後，共有「動作技能測驗」、「執行功能量表」、「</w:t>
        </w:r>
      </w:ins>
      <w:ins w:id="2377" w:author="ETLab" w:date="2021-09-27T13:05:00Z">
        <w:r w:rsidR="003C3130">
          <w:rPr>
            <w:rFonts w:ascii="Times New Roman" w:eastAsia="標楷體" w:hAnsi="Times New Roman" w:hint="eastAsia"/>
            <w:color w:val="000000" w:themeColor="text1"/>
            <w:sz w:val="28"/>
            <w:szCs w:val="28"/>
          </w:rPr>
          <w:t>美感</w:t>
        </w:r>
        <w:r w:rsidR="003C3130">
          <w:rPr>
            <w:rFonts w:ascii="標楷體" w:eastAsia="標楷體" w:hAnsi="標楷體" w:hint="eastAsia"/>
            <w:color w:val="000000" w:themeColor="text1"/>
            <w:sz w:val="28"/>
            <w:szCs w:val="28"/>
          </w:rPr>
          <w:t>（</w:t>
        </w:r>
        <w:r w:rsidR="003C3130">
          <w:rPr>
            <w:rFonts w:ascii="Times New Roman" w:eastAsia="標楷體" w:hAnsi="Times New Roman" w:hint="eastAsia"/>
            <w:color w:val="000000" w:themeColor="text1"/>
            <w:sz w:val="28"/>
            <w:szCs w:val="28"/>
          </w:rPr>
          <w:t>視覺藝術</w:t>
        </w:r>
        <w:r w:rsidR="003C3130">
          <w:rPr>
            <w:rFonts w:ascii="標楷體" w:eastAsia="標楷體" w:hAnsi="標楷體" w:hint="eastAsia"/>
            <w:color w:val="000000" w:themeColor="text1"/>
            <w:sz w:val="28"/>
            <w:szCs w:val="28"/>
          </w:rPr>
          <w:t>）</w:t>
        </w:r>
      </w:ins>
      <w:ins w:id="2378" w:author="user" w:date="2021-09-24T16:43:00Z">
        <w:del w:id="2379" w:author="ETLab" w:date="2021-09-27T13:05:00Z">
          <w:r w:rsidRPr="00B00DC3" w:rsidDel="003C3130">
            <w:rPr>
              <w:rFonts w:ascii="Times New Roman" w:eastAsia="標楷體" w:hAnsi="Times New Roman" w:hint="eastAsia"/>
              <w:color w:val="000000" w:themeColor="text1"/>
              <w:sz w:val="28"/>
              <w:szCs w:val="28"/>
            </w:rPr>
            <w:delText>數學學習成效測驗</w:delText>
          </w:r>
        </w:del>
        <w:r w:rsidRPr="00B00DC3">
          <w:rPr>
            <w:rFonts w:ascii="Times New Roman" w:eastAsia="標楷體" w:hAnsi="Times New Roman" w:hint="eastAsia"/>
            <w:color w:val="000000" w:themeColor="text1"/>
            <w:sz w:val="28"/>
            <w:szCs w:val="28"/>
          </w:rPr>
          <w:t>」三種，主要以量化資料為主。其量化資料提供研究者客觀了解學習者對執行功能、</w:t>
        </w:r>
      </w:ins>
      <w:ins w:id="2380" w:author="ETLab" w:date="2021-09-27T13:05:00Z">
        <w:r w:rsidR="003C3130">
          <w:rPr>
            <w:rFonts w:ascii="Times New Roman" w:eastAsia="標楷體" w:hAnsi="Times New Roman" w:hint="eastAsia"/>
            <w:color w:val="000000" w:themeColor="text1"/>
            <w:sz w:val="28"/>
            <w:szCs w:val="28"/>
          </w:rPr>
          <w:t>美感</w:t>
        </w:r>
        <w:r w:rsidR="003C3130">
          <w:rPr>
            <w:rFonts w:ascii="標楷體" w:eastAsia="標楷體" w:hAnsi="標楷體" w:hint="eastAsia"/>
            <w:color w:val="000000" w:themeColor="text1"/>
            <w:sz w:val="28"/>
            <w:szCs w:val="28"/>
          </w:rPr>
          <w:t>（</w:t>
        </w:r>
        <w:r w:rsidR="003C3130">
          <w:rPr>
            <w:rFonts w:ascii="Times New Roman" w:eastAsia="標楷體" w:hAnsi="Times New Roman" w:hint="eastAsia"/>
            <w:color w:val="000000" w:themeColor="text1"/>
            <w:sz w:val="28"/>
            <w:szCs w:val="28"/>
          </w:rPr>
          <w:t>視覺藝術</w:t>
        </w:r>
        <w:r w:rsidR="003C3130">
          <w:rPr>
            <w:rFonts w:ascii="標楷體" w:eastAsia="標楷體" w:hAnsi="標楷體" w:hint="eastAsia"/>
            <w:color w:val="000000" w:themeColor="text1"/>
            <w:sz w:val="28"/>
            <w:szCs w:val="28"/>
          </w:rPr>
          <w:t>）</w:t>
        </w:r>
      </w:ins>
      <w:ins w:id="2381" w:author="user" w:date="2021-09-24T16:43:00Z">
        <w:del w:id="2382" w:author="ETLab" w:date="2021-09-27T13:05:00Z">
          <w:r w:rsidRPr="00B00DC3" w:rsidDel="003C3130">
            <w:rPr>
              <w:rFonts w:ascii="Times New Roman" w:eastAsia="標楷體" w:hAnsi="Times New Roman" w:hint="eastAsia"/>
              <w:color w:val="000000" w:themeColor="text1"/>
              <w:sz w:val="28"/>
              <w:szCs w:val="28"/>
            </w:rPr>
            <w:delText>數學加減法知識</w:delText>
          </w:r>
        </w:del>
        <w:r w:rsidRPr="00B00DC3">
          <w:rPr>
            <w:rFonts w:ascii="Times New Roman" w:eastAsia="標楷體" w:hAnsi="Times New Roman" w:hint="eastAsia"/>
            <w:color w:val="000000" w:themeColor="text1"/>
            <w:sz w:val="28"/>
            <w:szCs w:val="28"/>
          </w:rPr>
          <w:t>、動作技能的提升，並且可對量化資料的結果作補充說明。而量化資料分別敘述如下：</w:t>
        </w:r>
      </w:ins>
    </w:p>
    <w:p w14:paraId="473095F4" w14:textId="77777777" w:rsidR="00B00DC3" w:rsidRPr="00B00DC3" w:rsidRDefault="00B00DC3" w:rsidP="00B00DC3">
      <w:pPr>
        <w:adjustRightInd w:val="0"/>
        <w:snapToGrid w:val="0"/>
        <w:spacing w:line="360" w:lineRule="auto"/>
        <w:ind w:firstLineChars="200" w:firstLine="560"/>
        <w:jc w:val="both"/>
        <w:rPr>
          <w:ins w:id="2383" w:author="user" w:date="2021-09-24T16:43:00Z"/>
          <w:rFonts w:ascii="Times New Roman" w:eastAsia="標楷體" w:hAnsi="Times New Roman"/>
          <w:color w:val="000000" w:themeColor="text1"/>
          <w:sz w:val="28"/>
          <w:szCs w:val="28"/>
        </w:rPr>
      </w:pPr>
      <w:ins w:id="2384" w:author="user" w:date="2021-09-24T16:43:00Z">
        <w:r w:rsidRPr="00B00DC3">
          <w:rPr>
            <w:rFonts w:ascii="Times New Roman" w:eastAsia="標楷體" w:hAnsi="Times New Roman" w:hint="eastAsia"/>
            <w:color w:val="000000" w:themeColor="text1"/>
            <w:sz w:val="28"/>
            <w:szCs w:val="28"/>
          </w:rPr>
          <w:t>一、探討不同學習方式下之動作技能</w:t>
        </w:r>
      </w:ins>
    </w:p>
    <w:p w14:paraId="2DF584F6" w14:textId="19CF49A5" w:rsidR="00B00DC3" w:rsidRDefault="00B00DC3" w:rsidP="00B00DC3">
      <w:pPr>
        <w:adjustRightInd w:val="0"/>
        <w:snapToGrid w:val="0"/>
        <w:spacing w:line="360" w:lineRule="auto"/>
        <w:ind w:firstLineChars="200" w:firstLine="560"/>
        <w:jc w:val="both"/>
        <w:rPr>
          <w:ins w:id="2385" w:author="ETLab" w:date="2021-09-27T13:07:00Z"/>
          <w:rFonts w:ascii="Times New Roman" w:eastAsia="標楷體" w:hAnsi="Times New Roman"/>
          <w:color w:val="000000" w:themeColor="text1"/>
          <w:sz w:val="28"/>
          <w:szCs w:val="28"/>
        </w:rPr>
      </w:pPr>
      <w:ins w:id="2386" w:author="user" w:date="2021-09-24T16:43:00Z">
        <w:r w:rsidRPr="00B00DC3">
          <w:rPr>
            <w:rFonts w:ascii="Times New Roman" w:eastAsia="標楷體" w:hAnsi="Times New Roman" w:hint="eastAsia"/>
            <w:color w:val="000000" w:themeColor="text1"/>
            <w:sz w:val="28"/>
            <w:szCs w:val="28"/>
          </w:rPr>
          <w:t>為了探討體感互動遊戲與</w:t>
        </w:r>
        <w:del w:id="2387" w:author="ETLab" w:date="2021-09-27T13:03:00Z">
          <w:r w:rsidRPr="00B00DC3" w:rsidDel="00F70364">
            <w:rPr>
              <w:rFonts w:ascii="Times New Roman" w:eastAsia="標楷體" w:hAnsi="Times New Roman" w:hint="eastAsia"/>
              <w:color w:val="000000" w:themeColor="text1"/>
              <w:sz w:val="28"/>
              <w:szCs w:val="28"/>
            </w:rPr>
            <w:delText>繪本</w:delText>
          </w:r>
        </w:del>
      </w:ins>
      <w:ins w:id="2388" w:author="ETLab" w:date="2021-09-27T13:03:00Z">
        <w:r w:rsidR="00F70364">
          <w:rPr>
            <w:rFonts w:ascii="Times New Roman" w:eastAsia="標楷體" w:hAnsi="Times New Roman" w:hint="eastAsia"/>
            <w:color w:val="000000" w:themeColor="text1"/>
            <w:sz w:val="28"/>
            <w:szCs w:val="28"/>
          </w:rPr>
          <w:t>傳統活動</w:t>
        </w:r>
      </w:ins>
      <w:ins w:id="2389" w:author="user" w:date="2021-09-24T16:43:00Z">
        <w:r w:rsidRPr="00B00DC3">
          <w:rPr>
            <w:rFonts w:ascii="Times New Roman" w:eastAsia="標楷體" w:hAnsi="Times New Roman" w:hint="eastAsia"/>
            <w:color w:val="000000" w:themeColor="text1"/>
            <w:sz w:val="28"/>
            <w:szCs w:val="28"/>
          </w:rPr>
          <w:t>教學遊戲式學習之動作技能差異，本研究在實驗處理前先進行動作技能「穩定性」</w:t>
        </w:r>
      </w:ins>
      <w:ins w:id="2390" w:author="ETLab" w:date="2021-09-27T13:07:00Z">
        <w:r w:rsidR="003C3130">
          <w:rPr>
            <w:rFonts w:ascii="標楷體" w:eastAsia="標楷體" w:hAnsi="標楷體" w:hint="eastAsia"/>
            <w:color w:val="000000" w:themeColor="text1"/>
            <w:sz w:val="28"/>
            <w:szCs w:val="28"/>
          </w:rPr>
          <w:t>、</w:t>
        </w:r>
        <w:r w:rsidR="003C3130" w:rsidRPr="00B00DC3">
          <w:rPr>
            <w:rFonts w:ascii="Times New Roman" w:eastAsia="標楷體" w:hAnsi="Times New Roman" w:hint="eastAsia"/>
            <w:color w:val="000000" w:themeColor="text1"/>
            <w:sz w:val="28"/>
            <w:szCs w:val="28"/>
          </w:rPr>
          <w:t>「</w:t>
        </w:r>
        <w:r w:rsidR="003C3130">
          <w:rPr>
            <w:rFonts w:ascii="Times New Roman" w:eastAsia="標楷體" w:hAnsi="Times New Roman" w:hint="eastAsia"/>
            <w:color w:val="000000" w:themeColor="text1"/>
            <w:sz w:val="28"/>
            <w:szCs w:val="28"/>
          </w:rPr>
          <w:t>移動</w:t>
        </w:r>
        <w:r w:rsidR="003C3130" w:rsidRPr="00B00DC3">
          <w:rPr>
            <w:rFonts w:ascii="Times New Roman" w:eastAsia="標楷體" w:hAnsi="Times New Roman" w:hint="eastAsia"/>
            <w:color w:val="000000" w:themeColor="text1"/>
            <w:sz w:val="28"/>
            <w:szCs w:val="28"/>
          </w:rPr>
          <w:t>性」</w:t>
        </w:r>
      </w:ins>
      <w:ins w:id="2391" w:author="user" w:date="2021-09-24T16:43:00Z">
        <w:r w:rsidRPr="00B00DC3">
          <w:rPr>
            <w:rFonts w:ascii="Times New Roman" w:eastAsia="標楷體" w:hAnsi="Times New Roman" w:hint="eastAsia"/>
            <w:color w:val="000000" w:themeColor="text1"/>
            <w:sz w:val="28"/>
            <w:szCs w:val="28"/>
          </w:rPr>
          <w:t>與「操作性」前測，以及在實驗後進行動作技能「穩定性」</w:t>
        </w:r>
      </w:ins>
      <w:ins w:id="2392" w:author="ETLab" w:date="2021-09-27T13:06:00Z">
        <w:r w:rsidR="003C3130">
          <w:rPr>
            <w:rFonts w:ascii="標楷體" w:eastAsia="標楷體" w:hAnsi="標楷體" w:hint="eastAsia"/>
            <w:color w:val="000000" w:themeColor="text1"/>
            <w:sz w:val="28"/>
            <w:szCs w:val="28"/>
          </w:rPr>
          <w:t>、</w:t>
        </w:r>
        <w:r w:rsidR="003C3130" w:rsidRPr="00B00DC3">
          <w:rPr>
            <w:rFonts w:ascii="Times New Roman" w:eastAsia="標楷體" w:hAnsi="Times New Roman" w:hint="eastAsia"/>
            <w:color w:val="000000" w:themeColor="text1"/>
            <w:sz w:val="28"/>
            <w:szCs w:val="28"/>
          </w:rPr>
          <w:t>「</w:t>
        </w:r>
        <w:r w:rsidR="003C3130">
          <w:rPr>
            <w:rFonts w:ascii="Times New Roman" w:eastAsia="標楷體" w:hAnsi="Times New Roman" w:hint="eastAsia"/>
            <w:color w:val="000000" w:themeColor="text1"/>
            <w:sz w:val="28"/>
            <w:szCs w:val="28"/>
          </w:rPr>
          <w:t>移動</w:t>
        </w:r>
        <w:r w:rsidR="003C3130" w:rsidRPr="00B00DC3">
          <w:rPr>
            <w:rFonts w:ascii="Times New Roman" w:eastAsia="標楷體" w:hAnsi="Times New Roman" w:hint="eastAsia"/>
            <w:color w:val="000000" w:themeColor="text1"/>
            <w:sz w:val="28"/>
            <w:szCs w:val="28"/>
          </w:rPr>
          <w:t>性」</w:t>
        </w:r>
      </w:ins>
      <w:ins w:id="2393" w:author="user" w:date="2021-09-24T16:43:00Z">
        <w:r w:rsidRPr="00B00DC3">
          <w:rPr>
            <w:rFonts w:ascii="Times New Roman" w:eastAsia="標楷體" w:hAnsi="Times New Roman" w:hint="eastAsia"/>
            <w:color w:val="000000" w:themeColor="text1"/>
            <w:sz w:val="28"/>
            <w:szCs w:val="28"/>
          </w:rPr>
          <w:t>與「操作性」後測。統計方法採用單因子共變數分析（</w:t>
        </w:r>
        <w:r w:rsidRPr="00B00DC3">
          <w:rPr>
            <w:rFonts w:ascii="Times New Roman" w:eastAsia="標楷體" w:hAnsi="Times New Roman"/>
            <w:color w:val="000000" w:themeColor="text1"/>
            <w:sz w:val="28"/>
            <w:szCs w:val="28"/>
          </w:rPr>
          <w:t>ANCOVA</w:t>
        </w:r>
        <w:r w:rsidRPr="00B00DC3">
          <w:rPr>
            <w:rFonts w:ascii="Times New Roman" w:eastAsia="標楷體" w:hAnsi="Times New Roman"/>
            <w:color w:val="000000" w:themeColor="text1"/>
            <w:sz w:val="28"/>
            <w:szCs w:val="28"/>
          </w:rPr>
          <w:t>）的方式比較兩組間的動作技能之差異。</w:t>
        </w:r>
      </w:ins>
    </w:p>
    <w:p w14:paraId="4048FE55" w14:textId="77777777" w:rsidR="003C3130" w:rsidRPr="00B00DC3" w:rsidRDefault="003C3130" w:rsidP="00B00DC3">
      <w:pPr>
        <w:adjustRightInd w:val="0"/>
        <w:snapToGrid w:val="0"/>
        <w:spacing w:line="360" w:lineRule="auto"/>
        <w:ind w:firstLineChars="200" w:firstLine="560"/>
        <w:jc w:val="both"/>
        <w:rPr>
          <w:ins w:id="2394" w:author="user" w:date="2021-09-24T16:43:00Z"/>
          <w:rFonts w:ascii="Times New Roman" w:eastAsia="標楷體" w:hAnsi="Times New Roman" w:hint="eastAsia"/>
          <w:color w:val="000000" w:themeColor="text1"/>
          <w:sz w:val="28"/>
          <w:szCs w:val="28"/>
        </w:rPr>
      </w:pPr>
    </w:p>
    <w:p w14:paraId="3EFAAA9B" w14:textId="77777777" w:rsidR="00B00DC3" w:rsidRPr="00B00DC3" w:rsidRDefault="00B00DC3" w:rsidP="00B00DC3">
      <w:pPr>
        <w:adjustRightInd w:val="0"/>
        <w:snapToGrid w:val="0"/>
        <w:spacing w:line="360" w:lineRule="auto"/>
        <w:ind w:firstLineChars="200" w:firstLine="560"/>
        <w:jc w:val="both"/>
        <w:rPr>
          <w:ins w:id="2395" w:author="user" w:date="2021-09-24T16:43:00Z"/>
          <w:rFonts w:ascii="Times New Roman" w:eastAsia="標楷體" w:hAnsi="Times New Roman"/>
          <w:color w:val="000000" w:themeColor="text1"/>
          <w:sz w:val="28"/>
          <w:szCs w:val="28"/>
        </w:rPr>
      </w:pPr>
      <w:ins w:id="2396" w:author="user" w:date="2021-09-24T16:43:00Z">
        <w:r w:rsidRPr="00B00DC3">
          <w:rPr>
            <w:rFonts w:ascii="Times New Roman" w:eastAsia="標楷體" w:hAnsi="Times New Roman" w:hint="eastAsia"/>
            <w:color w:val="000000" w:themeColor="text1"/>
            <w:sz w:val="28"/>
            <w:szCs w:val="28"/>
          </w:rPr>
          <w:t>二、探討不同學習方式下之執行功能</w:t>
        </w:r>
      </w:ins>
    </w:p>
    <w:p w14:paraId="316FE2F6" w14:textId="5C9541E9" w:rsidR="00B00DC3" w:rsidRPr="00B00DC3" w:rsidRDefault="00B00DC3" w:rsidP="00B00DC3">
      <w:pPr>
        <w:adjustRightInd w:val="0"/>
        <w:snapToGrid w:val="0"/>
        <w:spacing w:line="360" w:lineRule="auto"/>
        <w:ind w:firstLineChars="200" w:firstLine="560"/>
        <w:jc w:val="both"/>
        <w:rPr>
          <w:ins w:id="2397" w:author="user" w:date="2021-09-24T16:43:00Z"/>
          <w:rFonts w:ascii="Times New Roman" w:eastAsia="標楷體" w:hAnsi="Times New Roman"/>
          <w:color w:val="000000" w:themeColor="text1"/>
          <w:sz w:val="28"/>
          <w:szCs w:val="28"/>
        </w:rPr>
      </w:pPr>
      <w:ins w:id="2398" w:author="user" w:date="2021-09-24T16:43:00Z">
        <w:r w:rsidRPr="00B00DC3">
          <w:rPr>
            <w:rFonts w:ascii="Times New Roman" w:eastAsia="標楷體" w:hAnsi="Times New Roman" w:hint="eastAsia"/>
            <w:color w:val="000000" w:themeColor="text1"/>
            <w:sz w:val="28"/>
            <w:szCs w:val="28"/>
          </w:rPr>
          <w:t>為了探討體感互動遊戲與</w:t>
        </w:r>
      </w:ins>
      <w:ins w:id="2399" w:author="ETLab" w:date="2021-09-27T13:03:00Z">
        <w:r w:rsidR="00F70364">
          <w:rPr>
            <w:rFonts w:ascii="Times New Roman" w:eastAsia="標楷體" w:hAnsi="Times New Roman" w:hint="eastAsia"/>
            <w:color w:val="000000" w:themeColor="text1"/>
            <w:sz w:val="28"/>
            <w:szCs w:val="28"/>
          </w:rPr>
          <w:t>傳統活動</w:t>
        </w:r>
        <w:r w:rsidR="00F70364" w:rsidRPr="00B00DC3">
          <w:rPr>
            <w:rFonts w:ascii="Times New Roman" w:eastAsia="標楷體" w:hAnsi="Times New Roman" w:hint="eastAsia"/>
            <w:color w:val="000000" w:themeColor="text1"/>
            <w:sz w:val="28"/>
            <w:szCs w:val="28"/>
          </w:rPr>
          <w:t>教學遊戲式學習</w:t>
        </w:r>
      </w:ins>
      <w:ins w:id="2400" w:author="user" w:date="2021-09-24T16:43:00Z">
        <w:del w:id="2401" w:author="ETLab" w:date="2021-09-27T13:03:00Z">
          <w:r w:rsidRPr="00B00DC3" w:rsidDel="00F70364">
            <w:rPr>
              <w:rFonts w:ascii="Times New Roman" w:eastAsia="標楷體" w:hAnsi="Times New Roman" w:hint="eastAsia"/>
              <w:color w:val="000000" w:themeColor="text1"/>
              <w:sz w:val="28"/>
              <w:szCs w:val="28"/>
            </w:rPr>
            <w:delText>繪本教學遊戲式學習</w:delText>
          </w:r>
        </w:del>
        <w:r w:rsidRPr="00B00DC3">
          <w:rPr>
            <w:rFonts w:ascii="Times New Roman" w:eastAsia="標楷體" w:hAnsi="Times New Roman" w:hint="eastAsia"/>
            <w:color w:val="000000" w:themeColor="text1"/>
            <w:sz w:val="28"/>
            <w:szCs w:val="28"/>
          </w:rPr>
          <w:t>之執行功能差異，本研究在實驗處理前先進行執行功能「工作記憶」</w:t>
        </w:r>
      </w:ins>
      <w:ins w:id="2402" w:author="ETLab" w:date="2021-09-27T13:05:00Z">
        <w:r w:rsidR="00F70364">
          <w:rPr>
            <w:rFonts w:ascii="標楷體" w:eastAsia="標楷體" w:hAnsi="標楷體" w:hint="eastAsia"/>
            <w:color w:val="000000" w:themeColor="text1"/>
            <w:sz w:val="28"/>
            <w:szCs w:val="28"/>
          </w:rPr>
          <w:t>、</w:t>
        </w:r>
        <w:r w:rsidR="00F70364" w:rsidRPr="00B00DC3">
          <w:rPr>
            <w:rFonts w:ascii="Times New Roman" w:eastAsia="標楷體" w:hAnsi="Times New Roman" w:hint="eastAsia"/>
            <w:color w:val="000000" w:themeColor="text1"/>
            <w:sz w:val="28"/>
            <w:szCs w:val="28"/>
          </w:rPr>
          <w:t>「抑制控制」</w:t>
        </w:r>
      </w:ins>
      <w:ins w:id="2403" w:author="user" w:date="2021-09-24T16:43:00Z">
        <w:r w:rsidRPr="00B00DC3">
          <w:rPr>
            <w:rFonts w:ascii="Times New Roman" w:eastAsia="標楷體" w:hAnsi="Times New Roman" w:hint="eastAsia"/>
            <w:color w:val="000000" w:themeColor="text1"/>
            <w:sz w:val="28"/>
            <w:szCs w:val="28"/>
          </w:rPr>
          <w:t>與「</w:t>
        </w:r>
        <w:del w:id="2404" w:author="ETLab" w:date="2021-09-27T13:05:00Z">
          <w:r w:rsidRPr="00B00DC3" w:rsidDel="00F70364">
            <w:rPr>
              <w:rFonts w:ascii="Times New Roman" w:eastAsia="標楷體" w:hAnsi="Times New Roman" w:hint="eastAsia"/>
              <w:color w:val="000000" w:themeColor="text1"/>
              <w:sz w:val="28"/>
              <w:szCs w:val="28"/>
            </w:rPr>
            <w:delText>抑制控制</w:delText>
          </w:r>
        </w:del>
      </w:ins>
      <w:ins w:id="2405" w:author="ETLab" w:date="2021-09-27T13:05:00Z">
        <w:r w:rsidR="00F70364">
          <w:rPr>
            <w:rFonts w:ascii="Times New Roman" w:eastAsia="標楷體" w:hAnsi="Times New Roman" w:hint="eastAsia"/>
            <w:color w:val="000000" w:themeColor="text1"/>
            <w:sz w:val="28"/>
            <w:szCs w:val="28"/>
          </w:rPr>
          <w:t>認知靈活性</w:t>
        </w:r>
      </w:ins>
      <w:ins w:id="2406" w:author="user" w:date="2021-09-24T16:43:00Z">
        <w:r w:rsidRPr="00B00DC3">
          <w:rPr>
            <w:rFonts w:ascii="Times New Roman" w:eastAsia="標楷體" w:hAnsi="Times New Roman" w:hint="eastAsia"/>
            <w:color w:val="000000" w:themeColor="text1"/>
            <w:sz w:val="28"/>
            <w:szCs w:val="28"/>
          </w:rPr>
          <w:t>」前測，以及在實驗後進行執行功能「工作記憶」</w:t>
        </w:r>
      </w:ins>
      <w:ins w:id="2407" w:author="ETLab" w:date="2021-09-27T13:07:00Z">
        <w:r w:rsidR="003C3130">
          <w:rPr>
            <w:rFonts w:ascii="標楷體" w:eastAsia="標楷體" w:hAnsi="標楷體" w:hint="eastAsia"/>
            <w:color w:val="000000" w:themeColor="text1"/>
            <w:sz w:val="28"/>
            <w:szCs w:val="28"/>
          </w:rPr>
          <w:t>、</w:t>
        </w:r>
        <w:r w:rsidR="003C3130" w:rsidRPr="00B00DC3">
          <w:rPr>
            <w:rFonts w:ascii="Times New Roman" w:eastAsia="標楷體" w:hAnsi="Times New Roman" w:hint="eastAsia"/>
            <w:color w:val="000000" w:themeColor="text1"/>
            <w:sz w:val="28"/>
            <w:szCs w:val="28"/>
          </w:rPr>
          <w:t>「抑制控制」與「</w:t>
        </w:r>
        <w:r w:rsidR="003C3130">
          <w:rPr>
            <w:rFonts w:ascii="Times New Roman" w:eastAsia="標楷體" w:hAnsi="Times New Roman" w:hint="eastAsia"/>
            <w:color w:val="000000" w:themeColor="text1"/>
            <w:sz w:val="28"/>
            <w:szCs w:val="28"/>
          </w:rPr>
          <w:t>認知靈活性</w:t>
        </w:r>
        <w:r w:rsidR="003C3130" w:rsidRPr="00B00DC3">
          <w:rPr>
            <w:rFonts w:ascii="Times New Roman" w:eastAsia="標楷體" w:hAnsi="Times New Roman" w:hint="eastAsia"/>
            <w:color w:val="000000" w:themeColor="text1"/>
            <w:sz w:val="28"/>
            <w:szCs w:val="28"/>
          </w:rPr>
          <w:t>」</w:t>
        </w:r>
      </w:ins>
      <w:ins w:id="2408" w:author="user" w:date="2021-09-24T16:43:00Z">
        <w:del w:id="2409" w:author="ETLab" w:date="2021-09-27T13:07:00Z">
          <w:r w:rsidRPr="00B00DC3" w:rsidDel="003C3130">
            <w:rPr>
              <w:rFonts w:ascii="Times New Roman" w:eastAsia="標楷體" w:hAnsi="Times New Roman" w:hint="eastAsia"/>
              <w:color w:val="000000" w:themeColor="text1"/>
              <w:sz w:val="28"/>
              <w:szCs w:val="28"/>
            </w:rPr>
            <w:delText>與「抑制控制」</w:delText>
          </w:r>
        </w:del>
        <w:r w:rsidRPr="00B00DC3">
          <w:rPr>
            <w:rFonts w:ascii="Times New Roman" w:eastAsia="標楷體" w:hAnsi="Times New Roman" w:hint="eastAsia"/>
            <w:color w:val="000000" w:themeColor="text1"/>
            <w:sz w:val="28"/>
            <w:szCs w:val="28"/>
          </w:rPr>
          <w:t>後測。統計方法採用單因子共變數分析（</w:t>
        </w:r>
        <w:r w:rsidRPr="00B00DC3">
          <w:rPr>
            <w:rFonts w:ascii="Times New Roman" w:eastAsia="標楷體" w:hAnsi="Times New Roman"/>
            <w:color w:val="000000" w:themeColor="text1"/>
            <w:sz w:val="28"/>
            <w:szCs w:val="28"/>
          </w:rPr>
          <w:t>ANCOVA</w:t>
        </w:r>
        <w:r w:rsidRPr="00B00DC3">
          <w:rPr>
            <w:rFonts w:ascii="Times New Roman" w:eastAsia="標楷體" w:hAnsi="Times New Roman"/>
            <w:color w:val="000000" w:themeColor="text1"/>
            <w:sz w:val="28"/>
            <w:szCs w:val="28"/>
          </w:rPr>
          <w:t>）的方式比較兩組間的動作技能之差異。</w:t>
        </w:r>
      </w:ins>
    </w:p>
    <w:p w14:paraId="2C62CB5D" w14:textId="77777777" w:rsidR="00B00DC3" w:rsidRPr="00B00DC3" w:rsidRDefault="00B00DC3" w:rsidP="00B00DC3">
      <w:pPr>
        <w:adjustRightInd w:val="0"/>
        <w:snapToGrid w:val="0"/>
        <w:spacing w:line="360" w:lineRule="auto"/>
        <w:ind w:firstLineChars="200" w:firstLine="560"/>
        <w:jc w:val="both"/>
        <w:rPr>
          <w:ins w:id="2410" w:author="user" w:date="2021-09-24T16:43:00Z"/>
          <w:rFonts w:ascii="Times New Roman" w:eastAsia="標楷體" w:hAnsi="Times New Roman"/>
          <w:color w:val="000000" w:themeColor="text1"/>
          <w:sz w:val="28"/>
          <w:szCs w:val="28"/>
        </w:rPr>
      </w:pPr>
    </w:p>
    <w:p w14:paraId="65207A03" w14:textId="77777777" w:rsidR="00B00DC3" w:rsidRPr="00B00DC3" w:rsidRDefault="00B00DC3" w:rsidP="00B00DC3">
      <w:pPr>
        <w:adjustRightInd w:val="0"/>
        <w:snapToGrid w:val="0"/>
        <w:spacing w:line="360" w:lineRule="auto"/>
        <w:ind w:firstLineChars="200" w:firstLine="560"/>
        <w:jc w:val="both"/>
        <w:rPr>
          <w:ins w:id="2411" w:author="user" w:date="2021-09-24T16:43:00Z"/>
          <w:rFonts w:ascii="Times New Roman" w:eastAsia="標楷體" w:hAnsi="Times New Roman"/>
          <w:color w:val="000000" w:themeColor="text1"/>
          <w:sz w:val="28"/>
          <w:szCs w:val="28"/>
        </w:rPr>
      </w:pPr>
      <w:ins w:id="2412" w:author="user" w:date="2021-09-24T16:43:00Z">
        <w:r w:rsidRPr="00B00DC3">
          <w:rPr>
            <w:rFonts w:ascii="Times New Roman" w:eastAsia="標楷體" w:hAnsi="Times New Roman" w:hint="eastAsia"/>
            <w:color w:val="000000" w:themeColor="text1"/>
            <w:sz w:val="28"/>
            <w:szCs w:val="28"/>
          </w:rPr>
          <w:t>三、探討不同學習方式下之數學學習成效</w:t>
        </w:r>
      </w:ins>
    </w:p>
    <w:p w14:paraId="2BF5C8E5" w14:textId="068EB988" w:rsidR="00E703C5" w:rsidRPr="00A47D85" w:rsidDel="0040042C" w:rsidRDefault="00B00DC3">
      <w:pPr>
        <w:adjustRightInd w:val="0"/>
        <w:snapToGrid w:val="0"/>
        <w:spacing w:line="360" w:lineRule="auto"/>
        <w:jc w:val="both"/>
        <w:rPr>
          <w:del w:id="2413" w:author="user" w:date="2021-09-24T15:05:00Z"/>
          <w:rFonts w:ascii="標楷體" w:eastAsia="標楷體" w:hAnsi="標楷體"/>
          <w:color w:val="000000" w:themeColor="text1"/>
          <w:sz w:val="28"/>
          <w:szCs w:val="28"/>
        </w:rPr>
        <w:pPrChange w:id="2414" w:author="user" w:date="2021-09-24T15:21:00Z">
          <w:pPr>
            <w:adjustRightInd w:val="0"/>
            <w:snapToGrid w:val="0"/>
            <w:spacing w:line="360" w:lineRule="auto"/>
            <w:ind w:firstLineChars="200" w:firstLine="560"/>
            <w:jc w:val="both"/>
          </w:pPr>
        </w:pPrChange>
      </w:pPr>
      <w:ins w:id="2415" w:author="user" w:date="2021-09-24T16:43:00Z">
        <w:r w:rsidRPr="00B00DC3">
          <w:rPr>
            <w:rFonts w:ascii="Times New Roman" w:eastAsia="標楷體" w:hAnsi="Times New Roman" w:hint="eastAsia"/>
            <w:color w:val="000000" w:themeColor="text1"/>
            <w:sz w:val="28"/>
            <w:szCs w:val="28"/>
          </w:rPr>
          <w:t>為了探討體感互動遊戲與</w:t>
        </w:r>
      </w:ins>
      <w:ins w:id="2416" w:author="ETLab" w:date="2021-09-27T13:03:00Z">
        <w:r w:rsidR="00F70364">
          <w:rPr>
            <w:rFonts w:ascii="Times New Roman" w:eastAsia="標楷體" w:hAnsi="Times New Roman" w:hint="eastAsia"/>
            <w:color w:val="000000" w:themeColor="text1"/>
            <w:sz w:val="28"/>
            <w:szCs w:val="28"/>
          </w:rPr>
          <w:t>傳統活動</w:t>
        </w:r>
        <w:r w:rsidR="00F70364" w:rsidRPr="00B00DC3">
          <w:rPr>
            <w:rFonts w:ascii="Times New Roman" w:eastAsia="標楷體" w:hAnsi="Times New Roman" w:hint="eastAsia"/>
            <w:color w:val="000000" w:themeColor="text1"/>
            <w:sz w:val="28"/>
            <w:szCs w:val="28"/>
          </w:rPr>
          <w:t>教學遊戲式學習</w:t>
        </w:r>
      </w:ins>
      <w:ins w:id="2417" w:author="user" w:date="2021-09-24T16:43:00Z">
        <w:del w:id="2418" w:author="ETLab" w:date="2021-09-27T13:03:00Z">
          <w:r w:rsidRPr="00B00DC3" w:rsidDel="00F70364">
            <w:rPr>
              <w:rFonts w:ascii="Times New Roman" w:eastAsia="標楷體" w:hAnsi="Times New Roman" w:hint="eastAsia"/>
              <w:color w:val="000000" w:themeColor="text1"/>
              <w:sz w:val="28"/>
              <w:szCs w:val="28"/>
            </w:rPr>
            <w:delText>繪本教學遊戲式學習</w:delText>
          </w:r>
        </w:del>
        <w:r w:rsidRPr="00B00DC3">
          <w:rPr>
            <w:rFonts w:ascii="Times New Roman" w:eastAsia="標楷體" w:hAnsi="Times New Roman" w:hint="eastAsia"/>
            <w:color w:val="000000" w:themeColor="text1"/>
            <w:sz w:val="28"/>
            <w:szCs w:val="28"/>
          </w:rPr>
          <w:t>之</w:t>
        </w:r>
        <w:del w:id="2419" w:author="ETLab" w:date="2021-09-27T13:03:00Z">
          <w:r w:rsidRPr="00B00DC3" w:rsidDel="00F70364">
            <w:rPr>
              <w:rFonts w:ascii="Times New Roman" w:eastAsia="標楷體" w:hAnsi="Times New Roman" w:hint="eastAsia"/>
              <w:color w:val="000000" w:themeColor="text1"/>
              <w:sz w:val="28"/>
              <w:szCs w:val="28"/>
            </w:rPr>
            <w:delText>數學</w:delText>
          </w:r>
        </w:del>
      </w:ins>
      <w:ins w:id="2420" w:author="ETLab" w:date="2021-09-27T13:03:00Z">
        <w:r w:rsidR="00F70364">
          <w:rPr>
            <w:rFonts w:ascii="Times New Roman" w:eastAsia="標楷體" w:hAnsi="Times New Roman" w:hint="eastAsia"/>
            <w:color w:val="000000" w:themeColor="text1"/>
            <w:sz w:val="28"/>
            <w:szCs w:val="28"/>
          </w:rPr>
          <w:t>美感</w:t>
        </w:r>
      </w:ins>
      <w:ins w:id="2421" w:author="ETLab" w:date="2021-09-27T13:04:00Z">
        <w:r w:rsidR="00F70364">
          <w:rPr>
            <w:rFonts w:ascii="標楷體" w:eastAsia="標楷體" w:hAnsi="標楷體" w:hint="eastAsia"/>
            <w:color w:val="000000" w:themeColor="text1"/>
            <w:sz w:val="28"/>
            <w:szCs w:val="28"/>
          </w:rPr>
          <w:t>（</w:t>
        </w:r>
        <w:r w:rsidR="00F70364">
          <w:rPr>
            <w:rFonts w:ascii="Times New Roman" w:eastAsia="標楷體" w:hAnsi="Times New Roman" w:hint="eastAsia"/>
            <w:color w:val="000000" w:themeColor="text1"/>
            <w:sz w:val="28"/>
            <w:szCs w:val="28"/>
          </w:rPr>
          <w:t>視覺藝術</w:t>
        </w:r>
        <w:r w:rsidR="00F70364">
          <w:rPr>
            <w:rFonts w:ascii="標楷體" w:eastAsia="標楷體" w:hAnsi="標楷體" w:hint="eastAsia"/>
            <w:color w:val="000000" w:themeColor="text1"/>
            <w:sz w:val="28"/>
            <w:szCs w:val="28"/>
          </w:rPr>
          <w:t>）</w:t>
        </w:r>
      </w:ins>
      <w:ins w:id="2422" w:author="user" w:date="2021-09-24T16:43:00Z">
        <w:r w:rsidRPr="00B00DC3">
          <w:rPr>
            <w:rFonts w:ascii="Times New Roman" w:eastAsia="標楷體" w:hAnsi="Times New Roman" w:hint="eastAsia"/>
            <w:color w:val="000000" w:themeColor="text1"/>
            <w:sz w:val="28"/>
            <w:szCs w:val="28"/>
          </w:rPr>
          <w:t>學習成效差異，本研究在實驗處理前先進行</w:t>
        </w:r>
      </w:ins>
      <w:ins w:id="2423" w:author="ETLab" w:date="2021-09-27T13:04:00Z">
        <w:r w:rsidR="00F70364">
          <w:rPr>
            <w:rFonts w:ascii="Times New Roman" w:eastAsia="標楷體" w:hAnsi="Times New Roman" w:hint="eastAsia"/>
            <w:color w:val="000000" w:themeColor="text1"/>
            <w:sz w:val="28"/>
            <w:szCs w:val="28"/>
          </w:rPr>
          <w:t>美感</w:t>
        </w:r>
        <w:r w:rsidR="00F70364">
          <w:rPr>
            <w:rFonts w:ascii="標楷體" w:eastAsia="標楷體" w:hAnsi="標楷體" w:hint="eastAsia"/>
            <w:color w:val="000000" w:themeColor="text1"/>
            <w:sz w:val="28"/>
            <w:szCs w:val="28"/>
          </w:rPr>
          <w:t>（</w:t>
        </w:r>
        <w:r w:rsidR="00F70364">
          <w:rPr>
            <w:rFonts w:ascii="Times New Roman" w:eastAsia="標楷體" w:hAnsi="Times New Roman" w:hint="eastAsia"/>
            <w:color w:val="000000" w:themeColor="text1"/>
            <w:sz w:val="28"/>
            <w:szCs w:val="28"/>
          </w:rPr>
          <w:t>視覺藝術</w:t>
        </w:r>
        <w:r w:rsidR="00F70364">
          <w:rPr>
            <w:rFonts w:ascii="標楷體" w:eastAsia="標楷體" w:hAnsi="標楷體" w:hint="eastAsia"/>
            <w:color w:val="000000" w:themeColor="text1"/>
            <w:sz w:val="28"/>
            <w:szCs w:val="28"/>
          </w:rPr>
          <w:t>）</w:t>
        </w:r>
      </w:ins>
      <w:ins w:id="2424" w:author="user" w:date="2021-09-24T16:43:00Z">
        <w:del w:id="2425" w:author="ETLab" w:date="2021-09-27T13:04:00Z">
          <w:r w:rsidRPr="00B00DC3" w:rsidDel="00F70364">
            <w:rPr>
              <w:rFonts w:ascii="Times New Roman" w:eastAsia="標楷體" w:hAnsi="Times New Roman" w:hint="eastAsia"/>
              <w:color w:val="000000" w:themeColor="text1"/>
              <w:sz w:val="28"/>
              <w:szCs w:val="28"/>
            </w:rPr>
            <w:delText>數學加減法知識</w:delText>
          </w:r>
        </w:del>
        <w:r w:rsidRPr="00B00DC3">
          <w:rPr>
            <w:rFonts w:ascii="Times New Roman" w:eastAsia="標楷體" w:hAnsi="Times New Roman" w:hint="eastAsia"/>
            <w:color w:val="000000" w:themeColor="text1"/>
            <w:sz w:val="28"/>
            <w:szCs w:val="28"/>
          </w:rPr>
          <w:t>前測，以及在實驗後進行</w:t>
        </w:r>
      </w:ins>
      <w:ins w:id="2426" w:author="ETLab" w:date="2021-09-27T13:04:00Z">
        <w:r w:rsidR="00F70364">
          <w:rPr>
            <w:rFonts w:ascii="Times New Roman" w:eastAsia="標楷體" w:hAnsi="Times New Roman" w:hint="eastAsia"/>
            <w:color w:val="000000" w:themeColor="text1"/>
            <w:sz w:val="28"/>
            <w:szCs w:val="28"/>
          </w:rPr>
          <w:t>美感</w:t>
        </w:r>
        <w:r w:rsidR="00F70364">
          <w:rPr>
            <w:rFonts w:ascii="標楷體" w:eastAsia="標楷體" w:hAnsi="標楷體" w:hint="eastAsia"/>
            <w:color w:val="000000" w:themeColor="text1"/>
            <w:sz w:val="28"/>
            <w:szCs w:val="28"/>
          </w:rPr>
          <w:t>（</w:t>
        </w:r>
        <w:r w:rsidR="00F70364">
          <w:rPr>
            <w:rFonts w:ascii="Times New Roman" w:eastAsia="標楷體" w:hAnsi="Times New Roman" w:hint="eastAsia"/>
            <w:color w:val="000000" w:themeColor="text1"/>
            <w:sz w:val="28"/>
            <w:szCs w:val="28"/>
          </w:rPr>
          <w:t>視覺藝術</w:t>
        </w:r>
        <w:r w:rsidR="00F70364">
          <w:rPr>
            <w:rFonts w:ascii="標楷體" w:eastAsia="標楷體" w:hAnsi="標楷體" w:hint="eastAsia"/>
            <w:color w:val="000000" w:themeColor="text1"/>
            <w:sz w:val="28"/>
            <w:szCs w:val="28"/>
          </w:rPr>
          <w:t>）</w:t>
        </w:r>
      </w:ins>
      <w:ins w:id="2427" w:author="user" w:date="2021-09-24T16:43:00Z">
        <w:del w:id="2428" w:author="ETLab" w:date="2021-09-27T13:04:00Z">
          <w:r w:rsidRPr="00B00DC3" w:rsidDel="00F70364">
            <w:rPr>
              <w:rFonts w:ascii="Times New Roman" w:eastAsia="標楷體" w:hAnsi="Times New Roman" w:hint="eastAsia"/>
              <w:color w:val="000000" w:themeColor="text1"/>
              <w:sz w:val="28"/>
              <w:szCs w:val="28"/>
            </w:rPr>
            <w:delText>數學加減法知識</w:delText>
          </w:r>
        </w:del>
        <w:r w:rsidRPr="00B00DC3">
          <w:rPr>
            <w:rFonts w:ascii="Times New Roman" w:eastAsia="標楷體" w:hAnsi="Times New Roman" w:hint="eastAsia"/>
            <w:color w:val="000000" w:themeColor="text1"/>
            <w:sz w:val="28"/>
            <w:szCs w:val="28"/>
          </w:rPr>
          <w:t>後測。統計方法採用單因子共變數分析（</w:t>
        </w:r>
        <w:r w:rsidRPr="00B00DC3">
          <w:rPr>
            <w:rFonts w:ascii="Times New Roman" w:eastAsia="標楷體" w:hAnsi="Times New Roman"/>
            <w:color w:val="000000" w:themeColor="text1"/>
            <w:sz w:val="28"/>
            <w:szCs w:val="28"/>
          </w:rPr>
          <w:t>ANCOVA</w:t>
        </w:r>
        <w:r w:rsidRPr="00B00DC3">
          <w:rPr>
            <w:rFonts w:ascii="Times New Roman" w:eastAsia="標楷體" w:hAnsi="Times New Roman"/>
            <w:color w:val="000000" w:themeColor="text1"/>
            <w:sz w:val="28"/>
            <w:szCs w:val="28"/>
          </w:rPr>
          <w:t>）的方式比較兩組間的動作技能之差異。</w:t>
        </w:r>
      </w:ins>
      <w:del w:id="2429" w:author="user" w:date="2021-09-24T15:21:00Z">
        <w:r w:rsidR="00E703C5" w:rsidRPr="00A47D85" w:rsidDel="007D17D9">
          <w:rPr>
            <w:rFonts w:ascii="Times New Roman" w:eastAsia="標楷體" w:hAnsi="Times New Roman"/>
            <w:color w:val="000000" w:themeColor="text1"/>
            <w:sz w:val="28"/>
            <w:szCs w:val="28"/>
          </w:rPr>
          <w:delText>進行共變數分析之前，首先，須進行「組內迴歸係數同質性考驗」，主要考驗「共變項」預測「依變項」所得的各條迴歸斜率</w:delText>
        </w:r>
        <w:r w:rsidR="00E703C5" w:rsidRPr="00A47D85" w:rsidDel="007D17D9">
          <w:rPr>
            <w:rFonts w:ascii="Times New Roman" w:eastAsia="標楷體" w:hAnsi="Times New Roman" w:hint="eastAsia"/>
            <w:color w:val="000000" w:themeColor="text1"/>
            <w:sz w:val="28"/>
            <w:szCs w:val="28"/>
          </w:rPr>
          <w:delText>需要</w:delText>
        </w:r>
        <w:r w:rsidR="00E703C5" w:rsidRPr="00A47D85" w:rsidDel="007D17D9">
          <w:rPr>
            <w:rFonts w:ascii="Times New Roman" w:eastAsia="標楷體" w:hAnsi="Times New Roman"/>
            <w:color w:val="000000" w:themeColor="text1"/>
            <w:sz w:val="28"/>
            <w:szCs w:val="28"/>
          </w:rPr>
          <w:delText>相等，等於二條斜率平行的，通過考驗後，</w:delText>
        </w:r>
        <w:r w:rsidR="00E703C5" w:rsidRPr="00A47D85" w:rsidDel="007D17D9">
          <w:rPr>
            <w:rFonts w:ascii="Times New Roman" w:eastAsia="標楷體" w:hAnsi="Times New Roman" w:hint="eastAsia"/>
            <w:color w:val="000000" w:themeColor="text1"/>
            <w:sz w:val="28"/>
            <w:szCs w:val="28"/>
          </w:rPr>
          <w:delText>才可</w:delText>
        </w:r>
        <w:r w:rsidR="00E703C5" w:rsidRPr="00A47D85" w:rsidDel="007D17D9">
          <w:rPr>
            <w:rFonts w:ascii="Times New Roman" w:eastAsia="標楷體" w:hAnsi="Times New Roman"/>
            <w:color w:val="000000" w:themeColor="text1"/>
            <w:sz w:val="28"/>
            <w:szCs w:val="28"/>
          </w:rPr>
          <w:delText>共變數分析，主要為將二條迴歸線合併找出一條具代表的迴歸線，因此表示「自變項」與「共變項」間沒有相互影響，且各組之間平均數是否有顯著差異</w:delText>
        </w:r>
      </w:del>
      <w:del w:id="2430" w:author="user" w:date="2021-09-24T15:05:00Z">
        <w:r w:rsidR="00E703C5" w:rsidRPr="00A47D85" w:rsidDel="0040042C">
          <w:rPr>
            <w:rFonts w:ascii="Times New Roman" w:eastAsia="標楷體" w:hAnsi="Times New Roman" w:hint="eastAsia"/>
            <w:color w:val="000000" w:themeColor="text1"/>
            <w:sz w:val="28"/>
            <w:szCs w:val="28"/>
          </w:rPr>
          <w:delText>，整理研究</w:delText>
        </w:r>
        <w:r w:rsidR="00E703C5" w:rsidRPr="00A47D85" w:rsidDel="0040042C">
          <w:rPr>
            <w:rFonts w:ascii="Times New Roman" w:eastAsia="標楷體" w:hAnsi="Times New Roman"/>
            <w:color w:val="000000" w:themeColor="text1"/>
            <w:sz w:val="28"/>
            <w:szCs w:val="28"/>
          </w:rPr>
          <w:delText>分析流程圖如下</w:delText>
        </w:r>
        <w:r w:rsidR="00E703C5" w:rsidRPr="0040042C" w:rsidDel="0040042C">
          <w:rPr>
            <w:rFonts w:ascii="Times New Roman" w:eastAsia="標楷體" w:hAnsi="Times New Roman"/>
            <w:color w:val="000000" w:themeColor="text1"/>
            <w:sz w:val="28"/>
            <w:szCs w:val="28"/>
            <w:rPrChange w:id="2431" w:author="user" w:date="2021-09-24T15:14:00Z">
              <w:rPr>
                <w:rFonts w:ascii="Times New Roman" w:eastAsia="標楷體" w:hAnsi="Times New Roman" w:cs="Times New Roman"/>
                <w:color w:val="000000" w:themeColor="text1"/>
                <w:sz w:val="28"/>
                <w:szCs w:val="28"/>
              </w:rPr>
            </w:rPrChange>
          </w:rPr>
          <w:delText>3-24</w:delText>
        </w:r>
        <w:r w:rsidR="00E703C5" w:rsidRPr="00A47D85" w:rsidDel="0040042C">
          <w:rPr>
            <w:rFonts w:ascii="Times New Roman" w:eastAsia="標楷體" w:hAnsi="Times New Roman"/>
            <w:color w:val="000000" w:themeColor="text1"/>
            <w:sz w:val="28"/>
            <w:szCs w:val="28"/>
          </w:rPr>
          <w:delText>所示</w:delText>
        </w:r>
      </w:del>
      <w:del w:id="2432" w:author="user" w:date="2021-09-24T15:21:00Z">
        <w:r w:rsidR="00E703C5" w:rsidRPr="00A47D85" w:rsidDel="007D17D9">
          <w:rPr>
            <w:rFonts w:ascii="Times New Roman" w:eastAsia="標楷體" w:hAnsi="Times New Roman"/>
            <w:color w:val="000000" w:themeColor="text1"/>
            <w:sz w:val="28"/>
            <w:szCs w:val="28"/>
          </w:rPr>
          <w:delText>。</w:delText>
        </w:r>
      </w:del>
    </w:p>
    <w:p w14:paraId="0F28B0CB" w14:textId="6DA13143" w:rsidR="00E703C5" w:rsidRPr="00A47D85" w:rsidDel="0040042C" w:rsidRDefault="00313EC4">
      <w:pPr>
        <w:spacing w:line="360" w:lineRule="auto"/>
        <w:jc w:val="center"/>
        <w:rPr>
          <w:del w:id="2433" w:author="user" w:date="2021-09-24T15:05:00Z"/>
          <w:rFonts w:ascii="標楷體" w:eastAsia="標楷體" w:hAnsi="標楷體"/>
          <w:color w:val="000000" w:themeColor="text1"/>
          <w:sz w:val="28"/>
          <w:szCs w:val="28"/>
        </w:rPr>
      </w:pPr>
      <w:del w:id="2434" w:author="user" w:date="2021-09-24T15:05:00Z">
        <w:r w:rsidRPr="00A47D85" w:rsidDel="0040042C">
          <w:rPr>
            <w:noProof/>
            <w:sz w:val="28"/>
            <w:szCs w:val="28"/>
          </w:rPr>
          <w:drawing>
            <wp:inline distT="0" distB="0" distL="0" distR="0" wp14:anchorId="14E73CF9" wp14:editId="01E5F2D3">
              <wp:extent cx="5274310" cy="6167755"/>
              <wp:effectExtent l="0" t="0" r="254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167755"/>
                      </a:xfrm>
                      <a:prstGeom prst="rect">
                        <a:avLst/>
                      </a:prstGeom>
                    </pic:spPr>
                  </pic:pic>
                </a:graphicData>
              </a:graphic>
            </wp:inline>
          </w:drawing>
        </w:r>
      </w:del>
    </w:p>
    <w:p w14:paraId="271306AF" w14:textId="0217C742" w:rsidR="00E703C5" w:rsidRPr="00A47D85" w:rsidDel="0040042C" w:rsidRDefault="00E703C5">
      <w:pPr>
        <w:pStyle w:val="a9"/>
        <w:spacing w:line="360" w:lineRule="auto"/>
        <w:jc w:val="center"/>
        <w:rPr>
          <w:del w:id="2435" w:author="user" w:date="2021-09-24T15:05:00Z"/>
          <w:rFonts w:ascii="Times New Roman" w:eastAsia="標楷體" w:hAnsi="Times New Roman" w:cs="Times New Roman"/>
          <w:color w:val="000000" w:themeColor="text1"/>
          <w:sz w:val="28"/>
          <w:szCs w:val="28"/>
        </w:rPr>
      </w:pPr>
      <w:bookmarkStart w:id="2436" w:name="_Toc31462497"/>
      <w:del w:id="2437" w:author="user" w:date="2021-09-24T15:05:00Z">
        <w:r w:rsidRPr="00A47D85" w:rsidDel="0040042C">
          <w:rPr>
            <w:rFonts w:ascii="Times New Roman" w:eastAsia="標楷體" w:hAnsi="Times New Roman" w:cs="Times New Roman"/>
            <w:sz w:val="28"/>
            <w:szCs w:val="28"/>
          </w:rPr>
          <w:delText>圖</w:delText>
        </w:r>
        <w:r w:rsidRPr="00A47D85" w:rsidDel="0040042C">
          <w:rPr>
            <w:rFonts w:ascii="Times New Roman" w:eastAsia="標楷體" w:hAnsi="Times New Roman" w:cs="Times New Roman"/>
            <w:sz w:val="28"/>
            <w:szCs w:val="28"/>
          </w:rPr>
          <w:delText>3</w:delText>
        </w:r>
        <w:r w:rsidRPr="00A47D85" w:rsidDel="0040042C">
          <w:rPr>
            <w:rFonts w:ascii="Times New Roman" w:eastAsia="標楷體" w:hAnsi="Times New Roman" w:cs="Times New Roman"/>
            <w:sz w:val="28"/>
            <w:szCs w:val="28"/>
          </w:rPr>
          <w:noBreakHyphen/>
        </w:r>
        <w:r w:rsidRPr="00A47D85" w:rsidDel="0040042C">
          <w:rPr>
            <w:rFonts w:ascii="Times New Roman" w:eastAsia="標楷體" w:hAnsi="Times New Roman" w:cs="Times New Roman"/>
            <w:sz w:val="28"/>
            <w:szCs w:val="28"/>
          </w:rPr>
          <w:fldChar w:fldCharType="begin"/>
        </w:r>
        <w:r w:rsidRPr="00A47D85" w:rsidDel="0040042C">
          <w:rPr>
            <w:rFonts w:ascii="Times New Roman" w:eastAsia="標楷體" w:hAnsi="Times New Roman" w:cs="Times New Roman"/>
            <w:sz w:val="28"/>
            <w:szCs w:val="28"/>
          </w:rPr>
          <w:delInstrText xml:space="preserve"> SEQ </w:delInstrText>
        </w:r>
        <w:r w:rsidRPr="00A47D85" w:rsidDel="0040042C">
          <w:rPr>
            <w:rFonts w:ascii="Times New Roman" w:eastAsia="標楷體" w:hAnsi="Times New Roman" w:cs="Times New Roman"/>
            <w:sz w:val="28"/>
            <w:szCs w:val="28"/>
          </w:rPr>
          <w:delInstrText>圖</w:delInstrText>
        </w:r>
        <w:r w:rsidRPr="00A47D85" w:rsidDel="0040042C">
          <w:rPr>
            <w:rFonts w:ascii="Times New Roman" w:eastAsia="標楷體" w:hAnsi="Times New Roman" w:cs="Times New Roman"/>
            <w:sz w:val="28"/>
            <w:szCs w:val="28"/>
          </w:rPr>
          <w:delInstrText xml:space="preserve"> \* ARABIC \s 1 </w:delInstrText>
        </w:r>
        <w:r w:rsidRPr="00A47D85" w:rsidDel="0040042C">
          <w:rPr>
            <w:rFonts w:ascii="Times New Roman" w:eastAsia="標楷體" w:hAnsi="Times New Roman" w:cs="Times New Roman"/>
            <w:sz w:val="28"/>
            <w:szCs w:val="28"/>
          </w:rPr>
          <w:fldChar w:fldCharType="separate"/>
        </w:r>
        <w:r w:rsidRPr="00A47D85" w:rsidDel="0040042C">
          <w:rPr>
            <w:rFonts w:ascii="Times New Roman" w:eastAsia="標楷體" w:hAnsi="Times New Roman" w:cs="Times New Roman"/>
            <w:noProof/>
            <w:sz w:val="28"/>
            <w:szCs w:val="28"/>
          </w:rPr>
          <w:delText>24</w:delText>
        </w:r>
        <w:r w:rsidRPr="00A47D85" w:rsidDel="0040042C">
          <w:rPr>
            <w:rFonts w:ascii="Times New Roman" w:eastAsia="標楷體" w:hAnsi="Times New Roman" w:cs="Times New Roman"/>
            <w:sz w:val="28"/>
            <w:szCs w:val="28"/>
          </w:rPr>
          <w:fldChar w:fldCharType="end"/>
        </w:r>
        <w:r w:rsidRPr="00A47D85" w:rsidDel="0040042C">
          <w:rPr>
            <w:rFonts w:ascii="Times New Roman" w:eastAsia="標楷體" w:hAnsi="Times New Roman" w:cs="Times New Roman"/>
            <w:color w:val="000000" w:themeColor="text1"/>
            <w:sz w:val="28"/>
            <w:szCs w:val="28"/>
          </w:rPr>
          <w:delText>研究分析流程圖</w:delText>
        </w:r>
        <w:bookmarkEnd w:id="2436"/>
      </w:del>
    </w:p>
    <w:p w14:paraId="2FE3D632" w14:textId="77777777" w:rsidR="00C44B17" w:rsidRPr="00A47D85" w:rsidRDefault="00C44B17">
      <w:pPr>
        <w:adjustRightInd w:val="0"/>
        <w:snapToGrid w:val="0"/>
        <w:spacing w:line="360" w:lineRule="auto"/>
        <w:jc w:val="both"/>
        <w:rPr>
          <w:sz w:val="28"/>
          <w:szCs w:val="28"/>
        </w:rPr>
        <w:pPrChange w:id="2438" w:author="user" w:date="2021-09-24T15:21:00Z">
          <w:pPr>
            <w:spacing w:line="360" w:lineRule="auto"/>
          </w:pPr>
        </w:pPrChange>
      </w:pPr>
    </w:p>
    <w:sectPr w:rsidR="00C44B17" w:rsidRPr="00A47D85">
      <w:pgSz w:w="11906" w:h="16838"/>
      <w:pgMar w:top="1440" w:right="1800" w:bottom="1440" w:left="1800"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305" w:author="ETLAB" w:date="2021-09-24T11:30:00Z" w:initials="E">
    <w:p w14:paraId="64472DC7" w14:textId="77777777" w:rsidR="00F70364" w:rsidRDefault="00F70364" w:rsidP="000F23A6">
      <w:pPr>
        <w:pStyle w:val="ad"/>
      </w:pPr>
      <w:r>
        <w:rPr>
          <w:rStyle w:val="af8"/>
        </w:rPr>
        <w:annotationRef/>
      </w:r>
      <w:r>
        <w:rPr>
          <w:rFonts w:hint="eastAsia"/>
        </w:rPr>
        <w:t>幾個人</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472DC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472DC7" w16cid:durableId="24F84F9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F9861F" w14:textId="77777777" w:rsidR="006C4DED" w:rsidRDefault="006C4DED" w:rsidP="00AC2DE1">
      <w:r>
        <w:separator/>
      </w:r>
    </w:p>
  </w:endnote>
  <w:endnote w:type="continuationSeparator" w:id="0">
    <w:p w14:paraId="2A8359A2" w14:textId="77777777" w:rsidR="006C4DED" w:rsidRDefault="006C4DED" w:rsidP="00AC2D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BiauKai">
    <w:altName w:val="微軟正黑體"/>
    <w:charset w:val="88"/>
    <w:family w:val="auto"/>
    <w:pitch w:val="variable"/>
    <w:sig w:usb0="00000001" w:usb1="08080000" w:usb2="00000010"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全真中黑體">
    <w:altName w:val="細明體"/>
    <w:charset w:val="88"/>
    <w:family w:val="modern"/>
    <w:pitch w:val="fixed"/>
    <w:sig w:usb0="00002A87" w:usb1="08080000" w:usb2="00000010" w:usb3="00000000" w:csb0="001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ñœ°Oˇ">
    <w:altName w:val="Calibri"/>
    <w:charset w:val="4D"/>
    <w:family w:val="auto"/>
    <w:pitch w:val="default"/>
    <w:sig w:usb0="00000003" w:usb1="00000000" w:usb2="00000000" w:usb3="00000000" w:csb0="00000001" w:csb1="00000000"/>
  </w:font>
  <w:font w:name="'E0 ˛">
    <w:altName w:val="Calibri"/>
    <w:charset w:val="4D"/>
    <w:family w:val="auto"/>
    <w:pitch w:val="default"/>
    <w:sig w:usb0="00000003" w:usb1="00000000" w:usb2="00000000" w:usb3="00000000" w:csb0="00000001" w:csb1="00000000"/>
  </w:font>
  <w:font w:name="Apple Color Emoji">
    <w:altName w:val="Calibr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27E61B" w14:textId="77777777" w:rsidR="006C4DED" w:rsidRDefault="006C4DED" w:rsidP="00AC2DE1">
      <w:r>
        <w:separator/>
      </w:r>
    </w:p>
  </w:footnote>
  <w:footnote w:type="continuationSeparator" w:id="0">
    <w:p w14:paraId="7218281B" w14:textId="77777777" w:rsidR="006C4DED" w:rsidRDefault="006C4DED" w:rsidP="00AC2DE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616DA"/>
    <w:multiLevelType w:val="hybridMultilevel"/>
    <w:tmpl w:val="AE0A2F60"/>
    <w:lvl w:ilvl="0" w:tplc="F06AD9A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334F46"/>
    <w:multiLevelType w:val="hybridMultilevel"/>
    <w:tmpl w:val="D734A4A0"/>
    <w:lvl w:ilvl="0" w:tplc="59347DE2">
      <w:start w:val="1"/>
      <w:numFmt w:val="decimal"/>
      <w:lvlText w:val="%1."/>
      <w:lvlJc w:val="left"/>
      <w:pPr>
        <w:ind w:left="360" w:hanging="360"/>
      </w:pPr>
      <w:rPr>
        <w:rFonts w:ascii="Times New Roman" w:eastAsia="BiauKai"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0864A84"/>
    <w:multiLevelType w:val="hybridMultilevel"/>
    <w:tmpl w:val="2192470E"/>
    <w:lvl w:ilvl="0" w:tplc="F2E28BBC">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09E5F8A"/>
    <w:multiLevelType w:val="hybridMultilevel"/>
    <w:tmpl w:val="B0ECBF22"/>
    <w:lvl w:ilvl="0" w:tplc="A656E45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025D6313"/>
    <w:multiLevelType w:val="hybridMultilevel"/>
    <w:tmpl w:val="4906D8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2703A13"/>
    <w:multiLevelType w:val="hybridMultilevel"/>
    <w:tmpl w:val="6F08ED8C"/>
    <w:lvl w:ilvl="0" w:tplc="9CC6E2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2E24047"/>
    <w:multiLevelType w:val="hybridMultilevel"/>
    <w:tmpl w:val="937A1FB4"/>
    <w:lvl w:ilvl="0" w:tplc="6C4E5D3E">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 w15:restartNumberingAfterBreak="0">
    <w:nsid w:val="04322CA2"/>
    <w:multiLevelType w:val="hybridMultilevel"/>
    <w:tmpl w:val="4FEA530C"/>
    <w:lvl w:ilvl="0" w:tplc="C1E6336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54F493C"/>
    <w:multiLevelType w:val="hybridMultilevel"/>
    <w:tmpl w:val="4DCCFA32"/>
    <w:lvl w:ilvl="0" w:tplc="A5B802D6">
      <w:start w:val="1"/>
      <w:numFmt w:val="taiwaneseCountingThousand"/>
      <w:lvlText w:val="（%1）"/>
      <w:lvlJc w:val="left"/>
      <w:pPr>
        <w:ind w:left="1640" w:hanging="1080"/>
      </w:pPr>
      <w:rPr>
        <w:rFonts w:cs="新細明體" w:hint="default"/>
        <w:color w:val="auto"/>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0A730C0F"/>
    <w:multiLevelType w:val="hybridMultilevel"/>
    <w:tmpl w:val="42260774"/>
    <w:lvl w:ilvl="0" w:tplc="7122945E">
      <w:start w:val="1"/>
      <w:numFmt w:val="decimal"/>
      <w:lvlText w:val="%1."/>
      <w:lvlJc w:val="left"/>
      <w:pPr>
        <w:ind w:left="360" w:hanging="360"/>
      </w:pPr>
      <w:rPr>
        <w:rFonts w:ascii="Times New Roman" w:hAnsi="Times New Roman"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EC96B9C"/>
    <w:multiLevelType w:val="hybridMultilevel"/>
    <w:tmpl w:val="B0B8262A"/>
    <w:lvl w:ilvl="0" w:tplc="98B4A0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09C5AA6"/>
    <w:multiLevelType w:val="hybridMultilevel"/>
    <w:tmpl w:val="0D20D572"/>
    <w:lvl w:ilvl="0" w:tplc="F654A798">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2" w15:restartNumberingAfterBreak="0">
    <w:nsid w:val="1270109D"/>
    <w:multiLevelType w:val="hybridMultilevel"/>
    <w:tmpl w:val="39A0141E"/>
    <w:lvl w:ilvl="0" w:tplc="E272AA9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6BB355C"/>
    <w:multiLevelType w:val="hybridMultilevel"/>
    <w:tmpl w:val="9EC69D1A"/>
    <w:lvl w:ilvl="0" w:tplc="0840BDF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AFA1F0F"/>
    <w:multiLevelType w:val="hybridMultilevel"/>
    <w:tmpl w:val="34CA79CC"/>
    <w:lvl w:ilvl="0" w:tplc="7362E1AC">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4B2B23"/>
    <w:multiLevelType w:val="hybridMultilevel"/>
    <w:tmpl w:val="D4704580"/>
    <w:lvl w:ilvl="0" w:tplc="25C0C3E0">
      <w:start w:val="1"/>
      <w:numFmt w:val="taiwaneseCountingThousand"/>
      <w:lvlText w:val="（%1）"/>
      <w:lvlJc w:val="left"/>
      <w:pPr>
        <w:ind w:left="720" w:hanging="720"/>
      </w:pPr>
      <w:rPr>
        <w:rFonts w:hint="default"/>
      </w:rPr>
    </w:lvl>
    <w:lvl w:ilvl="1" w:tplc="CFEC17EC">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C8B25E8"/>
    <w:multiLevelType w:val="hybridMultilevel"/>
    <w:tmpl w:val="9E3841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1E960AE3"/>
    <w:multiLevelType w:val="hybridMultilevel"/>
    <w:tmpl w:val="BD8A0B4E"/>
    <w:lvl w:ilvl="0" w:tplc="EC38C0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0564B3E"/>
    <w:multiLevelType w:val="hybridMultilevel"/>
    <w:tmpl w:val="11CE5CAA"/>
    <w:lvl w:ilvl="0" w:tplc="63EAA2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097710B"/>
    <w:multiLevelType w:val="hybridMultilevel"/>
    <w:tmpl w:val="5302C352"/>
    <w:lvl w:ilvl="0" w:tplc="53E85294">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2A545B1"/>
    <w:multiLevelType w:val="hybridMultilevel"/>
    <w:tmpl w:val="792C1814"/>
    <w:lvl w:ilvl="0" w:tplc="EFA05B14">
      <w:start w:val="1"/>
      <w:numFmt w:val="taiwaneseCountingThousand"/>
      <w:lvlText w:val="（%1）"/>
      <w:lvlJc w:val="left"/>
      <w:pPr>
        <w:ind w:left="1360" w:hanging="80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1" w15:restartNumberingAfterBreak="0">
    <w:nsid w:val="278725FC"/>
    <w:multiLevelType w:val="hybridMultilevel"/>
    <w:tmpl w:val="53706AD6"/>
    <w:lvl w:ilvl="0" w:tplc="D1F07A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2E3B54F0"/>
    <w:multiLevelType w:val="hybridMultilevel"/>
    <w:tmpl w:val="E2B00B44"/>
    <w:lvl w:ilvl="0" w:tplc="415A85FE">
      <w:start w:val="1"/>
      <w:numFmt w:val="decimal"/>
      <w:lvlText w:val="%1."/>
      <w:lvlJc w:val="left"/>
      <w:pPr>
        <w:ind w:left="1099" w:hanging="360"/>
      </w:pPr>
      <w:rPr>
        <w:rFonts w:hint="default"/>
      </w:rPr>
    </w:lvl>
    <w:lvl w:ilvl="1" w:tplc="04090019" w:tentative="1">
      <w:start w:val="1"/>
      <w:numFmt w:val="ideographTraditional"/>
      <w:lvlText w:val="%2、"/>
      <w:lvlJc w:val="left"/>
      <w:pPr>
        <w:ind w:left="1699" w:hanging="480"/>
      </w:pPr>
    </w:lvl>
    <w:lvl w:ilvl="2" w:tplc="0409001B" w:tentative="1">
      <w:start w:val="1"/>
      <w:numFmt w:val="lowerRoman"/>
      <w:lvlText w:val="%3."/>
      <w:lvlJc w:val="right"/>
      <w:pPr>
        <w:ind w:left="2179" w:hanging="480"/>
      </w:pPr>
    </w:lvl>
    <w:lvl w:ilvl="3" w:tplc="0409000F" w:tentative="1">
      <w:start w:val="1"/>
      <w:numFmt w:val="decimal"/>
      <w:lvlText w:val="%4."/>
      <w:lvlJc w:val="left"/>
      <w:pPr>
        <w:ind w:left="2659" w:hanging="480"/>
      </w:pPr>
    </w:lvl>
    <w:lvl w:ilvl="4" w:tplc="04090019" w:tentative="1">
      <w:start w:val="1"/>
      <w:numFmt w:val="ideographTraditional"/>
      <w:lvlText w:val="%5、"/>
      <w:lvlJc w:val="left"/>
      <w:pPr>
        <w:ind w:left="3139" w:hanging="480"/>
      </w:pPr>
    </w:lvl>
    <w:lvl w:ilvl="5" w:tplc="0409001B" w:tentative="1">
      <w:start w:val="1"/>
      <w:numFmt w:val="lowerRoman"/>
      <w:lvlText w:val="%6."/>
      <w:lvlJc w:val="right"/>
      <w:pPr>
        <w:ind w:left="3619" w:hanging="480"/>
      </w:pPr>
    </w:lvl>
    <w:lvl w:ilvl="6" w:tplc="0409000F" w:tentative="1">
      <w:start w:val="1"/>
      <w:numFmt w:val="decimal"/>
      <w:lvlText w:val="%7."/>
      <w:lvlJc w:val="left"/>
      <w:pPr>
        <w:ind w:left="4099" w:hanging="480"/>
      </w:pPr>
    </w:lvl>
    <w:lvl w:ilvl="7" w:tplc="04090019" w:tentative="1">
      <w:start w:val="1"/>
      <w:numFmt w:val="ideographTraditional"/>
      <w:lvlText w:val="%8、"/>
      <w:lvlJc w:val="left"/>
      <w:pPr>
        <w:ind w:left="4579" w:hanging="480"/>
      </w:pPr>
    </w:lvl>
    <w:lvl w:ilvl="8" w:tplc="0409001B" w:tentative="1">
      <w:start w:val="1"/>
      <w:numFmt w:val="lowerRoman"/>
      <w:lvlText w:val="%9."/>
      <w:lvlJc w:val="right"/>
      <w:pPr>
        <w:ind w:left="5059" w:hanging="480"/>
      </w:pPr>
    </w:lvl>
  </w:abstractNum>
  <w:abstractNum w:abstractNumId="23" w15:restartNumberingAfterBreak="0">
    <w:nsid w:val="30EC7DDF"/>
    <w:multiLevelType w:val="hybridMultilevel"/>
    <w:tmpl w:val="766A226A"/>
    <w:lvl w:ilvl="0" w:tplc="04090015">
      <w:start w:val="1"/>
      <w:numFmt w:val="taiwaneseCountingThousand"/>
      <w:lvlText w:val="%1、"/>
      <w:lvlJc w:val="left"/>
      <w:pPr>
        <w:ind w:left="480" w:hanging="480"/>
      </w:pPr>
    </w:lvl>
    <w:lvl w:ilvl="1" w:tplc="FD78A322">
      <w:start w:val="1"/>
      <w:numFmt w:val="taiwaneseCountingThousand"/>
      <w:lvlText w:val="（%2）"/>
      <w:lvlJc w:val="left"/>
      <w:pPr>
        <w:ind w:left="1200" w:hanging="720"/>
      </w:pPr>
      <w:rPr>
        <w:rFonts w:hint="default"/>
      </w:rPr>
    </w:lvl>
    <w:lvl w:ilvl="2" w:tplc="A34C392E">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51F3668"/>
    <w:multiLevelType w:val="hybridMultilevel"/>
    <w:tmpl w:val="015EAA86"/>
    <w:lvl w:ilvl="0" w:tplc="53E85294">
      <w:start w:val="1"/>
      <w:numFmt w:val="taiwaneseCountingThousand"/>
      <w:lvlText w:val="(%1)"/>
      <w:lvlJc w:val="left"/>
      <w:pPr>
        <w:ind w:left="480" w:hanging="480"/>
      </w:pPr>
      <w:rPr>
        <w:rFonts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91B0350"/>
    <w:multiLevelType w:val="hybridMultilevel"/>
    <w:tmpl w:val="6D06D6D2"/>
    <w:lvl w:ilvl="0" w:tplc="C9F8DB5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C8C04DF"/>
    <w:multiLevelType w:val="hybridMultilevel"/>
    <w:tmpl w:val="2806DF08"/>
    <w:lvl w:ilvl="0" w:tplc="D996D9A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3F834007"/>
    <w:multiLevelType w:val="hybridMultilevel"/>
    <w:tmpl w:val="46548CBC"/>
    <w:lvl w:ilvl="0" w:tplc="65B07CE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8" w15:restartNumberingAfterBreak="0">
    <w:nsid w:val="3FCA646F"/>
    <w:multiLevelType w:val="hybridMultilevel"/>
    <w:tmpl w:val="BA944BE4"/>
    <w:lvl w:ilvl="0" w:tplc="478656E6">
      <w:start w:val="1"/>
      <w:numFmt w:val="taiwaneseCountingThousand"/>
      <w:lvlText w:val="（%1）"/>
      <w:lvlJc w:val="left"/>
      <w:pPr>
        <w:ind w:left="720" w:hanging="720"/>
      </w:pPr>
      <w:rPr>
        <w:rFonts w:hint="default"/>
      </w:rPr>
    </w:lvl>
    <w:lvl w:ilvl="1" w:tplc="001EF81C">
      <w:start w:val="2"/>
      <w:numFmt w:val="taiwaneseCountingThousand"/>
      <w:lvlText w:val="%2、"/>
      <w:lvlJc w:val="left"/>
      <w:pPr>
        <w:ind w:left="960" w:hanging="480"/>
      </w:pPr>
      <w:rPr>
        <w:rFonts w:hint="default"/>
      </w:rPr>
    </w:lvl>
    <w:lvl w:ilvl="2" w:tplc="E0C8EC4E">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0A07334"/>
    <w:multiLevelType w:val="hybridMultilevel"/>
    <w:tmpl w:val="E0F81544"/>
    <w:lvl w:ilvl="0" w:tplc="5CF4508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0E96383"/>
    <w:multiLevelType w:val="hybridMultilevel"/>
    <w:tmpl w:val="04E06990"/>
    <w:lvl w:ilvl="0" w:tplc="F494881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40711F7"/>
    <w:multiLevelType w:val="hybridMultilevel"/>
    <w:tmpl w:val="F3FCD0AE"/>
    <w:lvl w:ilvl="0" w:tplc="E74CCF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6160BF0"/>
    <w:multiLevelType w:val="hybridMultilevel"/>
    <w:tmpl w:val="5A40DB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47E149A4"/>
    <w:multiLevelType w:val="hybridMultilevel"/>
    <w:tmpl w:val="C136EC6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49200A59"/>
    <w:multiLevelType w:val="hybridMultilevel"/>
    <w:tmpl w:val="76C85882"/>
    <w:lvl w:ilvl="0" w:tplc="00D8A8E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5" w15:restartNumberingAfterBreak="0">
    <w:nsid w:val="4C830721"/>
    <w:multiLevelType w:val="hybridMultilevel"/>
    <w:tmpl w:val="5C8CD43E"/>
    <w:lvl w:ilvl="0" w:tplc="314EC90C">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6" w15:restartNumberingAfterBreak="0">
    <w:nsid w:val="4F5A714E"/>
    <w:multiLevelType w:val="hybridMultilevel"/>
    <w:tmpl w:val="111493F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54F50327"/>
    <w:multiLevelType w:val="hybridMultilevel"/>
    <w:tmpl w:val="4EAECA1E"/>
    <w:lvl w:ilvl="0" w:tplc="2E9679AC">
      <w:start w:val="1"/>
      <w:numFmt w:val="decimal"/>
      <w:lvlText w:val="%1."/>
      <w:lvlJc w:val="left"/>
      <w:pPr>
        <w:ind w:left="920" w:hanging="360"/>
      </w:pPr>
      <w:rPr>
        <w:rFonts w:ascii="Times New Roman" w:hAnsi="Times New Roman" w:cs="Times New Roman"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8" w15:restartNumberingAfterBreak="0">
    <w:nsid w:val="58364C9D"/>
    <w:multiLevelType w:val="hybridMultilevel"/>
    <w:tmpl w:val="8BF000E0"/>
    <w:lvl w:ilvl="0" w:tplc="A04065EC">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590D05DB"/>
    <w:multiLevelType w:val="hybridMultilevel"/>
    <w:tmpl w:val="95E6091A"/>
    <w:lvl w:ilvl="0" w:tplc="78FAB57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5BA16796"/>
    <w:multiLevelType w:val="hybridMultilevel"/>
    <w:tmpl w:val="DAE056E4"/>
    <w:lvl w:ilvl="0" w:tplc="1408E482">
      <w:start w:val="1"/>
      <w:numFmt w:val="decimal"/>
      <w:lvlText w:val="%1."/>
      <w:lvlJc w:val="left"/>
      <w:pPr>
        <w:ind w:left="1099" w:hanging="360"/>
      </w:pPr>
      <w:rPr>
        <w:rFonts w:cs="新細明體" w:hint="default"/>
      </w:rPr>
    </w:lvl>
    <w:lvl w:ilvl="1" w:tplc="04090019" w:tentative="1">
      <w:start w:val="1"/>
      <w:numFmt w:val="ideographTraditional"/>
      <w:lvlText w:val="%2、"/>
      <w:lvlJc w:val="left"/>
      <w:pPr>
        <w:ind w:left="1699" w:hanging="480"/>
      </w:pPr>
    </w:lvl>
    <w:lvl w:ilvl="2" w:tplc="0409001B" w:tentative="1">
      <w:start w:val="1"/>
      <w:numFmt w:val="lowerRoman"/>
      <w:lvlText w:val="%3."/>
      <w:lvlJc w:val="right"/>
      <w:pPr>
        <w:ind w:left="2179" w:hanging="480"/>
      </w:pPr>
    </w:lvl>
    <w:lvl w:ilvl="3" w:tplc="0409000F" w:tentative="1">
      <w:start w:val="1"/>
      <w:numFmt w:val="decimal"/>
      <w:lvlText w:val="%4."/>
      <w:lvlJc w:val="left"/>
      <w:pPr>
        <w:ind w:left="2659" w:hanging="480"/>
      </w:pPr>
    </w:lvl>
    <w:lvl w:ilvl="4" w:tplc="04090019" w:tentative="1">
      <w:start w:val="1"/>
      <w:numFmt w:val="ideographTraditional"/>
      <w:lvlText w:val="%5、"/>
      <w:lvlJc w:val="left"/>
      <w:pPr>
        <w:ind w:left="3139" w:hanging="480"/>
      </w:pPr>
    </w:lvl>
    <w:lvl w:ilvl="5" w:tplc="0409001B" w:tentative="1">
      <w:start w:val="1"/>
      <w:numFmt w:val="lowerRoman"/>
      <w:lvlText w:val="%6."/>
      <w:lvlJc w:val="right"/>
      <w:pPr>
        <w:ind w:left="3619" w:hanging="480"/>
      </w:pPr>
    </w:lvl>
    <w:lvl w:ilvl="6" w:tplc="0409000F" w:tentative="1">
      <w:start w:val="1"/>
      <w:numFmt w:val="decimal"/>
      <w:lvlText w:val="%7."/>
      <w:lvlJc w:val="left"/>
      <w:pPr>
        <w:ind w:left="4099" w:hanging="480"/>
      </w:pPr>
    </w:lvl>
    <w:lvl w:ilvl="7" w:tplc="04090019" w:tentative="1">
      <w:start w:val="1"/>
      <w:numFmt w:val="ideographTraditional"/>
      <w:lvlText w:val="%8、"/>
      <w:lvlJc w:val="left"/>
      <w:pPr>
        <w:ind w:left="4579" w:hanging="480"/>
      </w:pPr>
    </w:lvl>
    <w:lvl w:ilvl="8" w:tplc="0409001B" w:tentative="1">
      <w:start w:val="1"/>
      <w:numFmt w:val="lowerRoman"/>
      <w:lvlText w:val="%9."/>
      <w:lvlJc w:val="right"/>
      <w:pPr>
        <w:ind w:left="5059" w:hanging="480"/>
      </w:pPr>
    </w:lvl>
  </w:abstractNum>
  <w:abstractNum w:abstractNumId="41" w15:restartNumberingAfterBreak="0">
    <w:nsid w:val="630E5C17"/>
    <w:multiLevelType w:val="hybridMultilevel"/>
    <w:tmpl w:val="52C6DC38"/>
    <w:lvl w:ilvl="0" w:tplc="31DAF7E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432175A"/>
    <w:multiLevelType w:val="hybridMultilevel"/>
    <w:tmpl w:val="11A424BA"/>
    <w:lvl w:ilvl="0" w:tplc="9F14743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65B63987"/>
    <w:multiLevelType w:val="hybridMultilevel"/>
    <w:tmpl w:val="0BAAC4B6"/>
    <w:lvl w:ilvl="0" w:tplc="70865812">
      <w:start w:val="1"/>
      <w:numFmt w:val="decimal"/>
      <w:lvlText w:val="%1."/>
      <w:lvlJc w:val="left"/>
      <w:pPr>
        <w:ind w:left="1080" w:hanging="360"/>
      </w:pPr>
      <w:rPr>
        <w:rFonts w:cs="Times New Roman"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4" w15:restartNumberingAfterBreak="0">
    <w:nsid w:val="67783241"/>
    <w:multiLevelType w:val="hybridMultilevel"/>
    <w:tmpl w:val="91EEF4A0"/>
    <w:lvl w:ilvl="0" w:tplc="E85A51CC">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5" w15:restartNumberingAfterBreak="0">
    <w:nsid w:val="67822ED0"/>
    <w:multiLevelType w:val="hybridMultilevel"/>
    <w:tmpl w:val="A4BC30F8"/>
    <w:lvl w:ilvl="0" w:tplc="DFFA3AB2">
      <w:start w:val="1"/>
      <w:numFmt w:val="decimal"/>
      <w:lvlText w:val="%1."/>
      <w:lvlJc w:val="left"/>
      <w:pPr>
        <w:ind w:left="1099" w:hanging="360"/>
      </w:pPr>
      <w:rPr>
        <w:rFonts w:hint="default"/>
      </w:rPr>
    </w:lvl>
    <w:lvl w:ilvl="1" w:tplc="202806AA">
      <w:start w:val="2"/>
      <w:numFmt w:val="taiwaneseCountingThousand"/>
      <w:lvlText w:val="%2、"/>
      <w:lvlJc w:val="left"/>
      <w:pPr>
        <w:ind w:left="1699" w:hanging="480"/>
      </w:pPr>
      <w:rPr>
        <w:rFonts w:hint="default"/>
      </w:rPr>
    </w:lvl>
    <w:lvl w:ilvl="2" w:tplc="0409001B" w:tentative="1">
      <w:start w:val="1"/>
      <w:numFmt w:val="lowerRoman"/>
      <w:lvlText w:val="%3."/>
      <w:lvlJc w:val="right"/>
      <w:pPr>
        <w:ind w:left="2179" w:hanging="480"/>
      </w:pPr>
    </w:lvl>
    <w:lvl w:ilvl="3" w:tplc="0409000F" w:tentative="1">
      <w:start w:val="1"/>
      <w:numFmt w:val="decimal"/>
      <w:lvlText w:val="%4."/>
      <w:lvlJc w:val="left"/>
      <w:pPr>
        <w:ind w:left="2659" w:hanging="480"/>
      </w:pPr>
    </w:lvl>
    <w:lvl w:ilvl="4" w:tplc="04090019" w:tentative="1">
      <w:start w:val="1"/>
      <w:numFmt w:val="ideographTraditional"/>
      <w:lvlText w:val="%5、"/>
      <w:lvlJc w:val="left"/>
      <w:pPr>
        <w:ind w:left="3139" w:hanging="480"/>
      </w:pPr>
    </w:lvl>
    <w:lvl w:ilvl="5" w:tplc="0409001B" w:tentative="1">
      <w:start w:val="1"/>
      <w:numFmt w:val="lowerRoman"/>
      <w:lvlText w:val="%6."/>
      <w:lvlJc w:val="right"/>
      <w:pPr>
        <w:ind w:left="3619" w:hanging="480"/>
      </w:pPr>
    </w:lvl>
    <w:lvl w:ilvl="6" w:tplc="0409000F" w:tentative="1">
      <w:start w:val="1"/>
      <w:numFmt w:val="decimal"/>
      <w:lvlText w:val="%7."/>
      <w:lvlJc w:val="left"/>
      <w:pPr>
        <w:ind w:left="4099" w:hanging="480"/>
      </w:pPr>
    </w:lvl>
    <w:lvl w:ilvl="7" w:tplc="04090019" w:tentative="1">
      <w:start w:val="1"/>
      <w:numFmt w:val="ideographTraditional"/>
      <w:lvlText w:val="%8、"/>
      <w:lvlJc w:val="left"/>
      <w:pPr>
        <w:ind w:left="4579" w:hanging="480"/>
      </w:pPr>
    </w:lvl>
    <w:lvl w:ilvl="8" w:tplc="0409001B" w:tentative="1">
      <w:start w:val="1"/>
      <w:numFmt w:val="lowerRoman"/>
      <w:lvlText w:val="%9."/>
      <w:lvlJc w:val="right"/>
      <w:pPr>
        <w:ind w:left="5059" w:hanging="480"/>
      </w:pPr>
    </w:lvl>
  </w:abstractNum>
  <w:abstractNum w:abstractNumId="46" w15:restartNumberingAfterBreak="0">
    <w:nsid w:val="71D5438B"/>
    <w:multiLevelType w:val="hybridMultilevel"/>
    <w:tmpl w:val="C346DE38"/>
    <w:lvl w:ilvl="0" w:tplc="9EF496A6">
      <w:start w:val="1"/>
      <w:numFmt w:val="decimal"/>
      <w:lvlText w:val="%1."/>
      <w:lvlJc w:val="left"/>
      <w:pPr>
        <w:ind w:left="920" w:hanging="360"/>
      </w:pPr>
      <w:rPr>
        <w:rFonts w:ascii="Times New Roman" w:hAnsi="Times New Roman" w:cs="Times New Roman"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7" w15:restartNumberingAfterBreak="0">
    <w:nsid w:val="71F7707F"/>
    <w:multiLevelType w:val="hybridMultilevel"/>
    <w:tmpl w:val="4DD0A41E"/>
    <w:lvl w:ilvl="0" w:tplc="6D9A448E">
      <w:start w:val="1"/>
      <w:numFmt w:val="decimal"/>
      <w:lvlText w:val="%1."/>
      <w:lvlJc w:val="left"/>
      <w:pPr>
        <w:ind w:left="-65" w:hanging="360"/>
      </w:pPr>
      <w:rPr>
        <w:rFonts w:ascii="Times New Roman" w:hAnsi="Times New Roman" w:hint="default"/>
      </w:rPr>
    </w:lvl>
    <w:lvl w:ilvl="1" w:tplc="04090019" w:tentative="1">
      <w:start w:val="1"/>
      <w:numFmt w:val="ideographTraditional"/>
      <w:lvlText w:val="%2、"/>
      <w:lvlJc w:val="left"/>
      <w:pPr>
        <w:ind w:left="535" w:hanging="480"/>
      </w:pPr>
    </w:lvl>
    <w:lvl w:ilvl="2" w:tplc="0409001B" w:tentative="1">
      <w:start w:val="1"/>
      <w:numFmt w:val="lowerRoman"/>
      <w:lvlText w:val="%3."/>
      <w:lvlJc w:val="right"/>
      <w:pPr>
        <w:ind w:left="1015" w:hanging="480"/>
      </w:pPr>
    </w:lvl>
    <w:lvl w:ilvl="3" w:tplc="0409000F" w:tentative="1">
      <w:start w:val="1"/>
      <w:numFmt w:val="decimal"/>
      <w:lvlText w:val="%4."/>
      <w:lvlJc w:val="left"/>
      <w:pPr>
        <w:ind w:left="1495" w:hanging="480"/>
      </w:pPr>
    </w:lvl>
    <w:lvl w:ilvl="4" w:tplc="04090019" w:tentative="1">
      <w:start w:val="1"/>
      <w:numFmt w:val="ideographTraditional"/>
      <w:lvlText w:val="%5、"/>
      <w:lvlJc w:val="left"/>
      <w:pPr>
        <w:ind w:left="1975" w:hanging="480"/>
      </w:pPr>
    </w:lvl>
    <w:lvl w:ilvl="5" w:tplc="0409001B" w:tentative="1">
      <w:start w:val="1"/>
      <w:numFmt w:val="lowerRoman"/>
      <w:lvlText w:val="%6."/>
      <w:lvlJc w:val="right"/>
      <w:pPr>
        <w:ind w:left="2455" w:hanging="480"/>
      </w:pPr>
    </w:lvl>
    <w:lvl w:ilvl="6" w:tplc="0409000F" w:tentative="1">
      <w:start w:val="1"/>
      <w:numFmt w:val="decimal"/>
      <w:lvlText w:val="%7."/>
      <w:lvlJc w:val="left"/>
      <w:pPr>
        <w:ind w:left="2935" w:hanging="480"/>
      </w:pPr>
    </w:lvl>
    <w:lvl w:ilvl="7" w:tplc="04090019" w:tentative="1">
      <w:start w:val="1"/>
      <w:numFmt w:val="ideographTraditional"/>
      <w:lvlText w:val="%8、"/>
      <w:lvlJc w:val="left"/>
      <w:pPr>
        <w:ind w:left="3415" w:hanging="480"/>
      </w:pPr>
    </w:lvl>
    <w:lvl w:ilvl="8" w:tplc="0409001B" w:tentative="1">
      <w:start w:val="1"/>
      <w:numFmt w:val="lowerRoman"/>
      <w:lvlText w:val="%9."/>
      <w:lvlJc w:val="right"/>
      <w:pPr>
        <w:ind w:left="3895" w:hanging="480"/>
      </w:pPr>
    </w:lvl>
  </w:abstractNum>
  <w:abstractNum w:abstractNumId="48" w15:restartNumberingAfterBreak="0">
    <w:nsid w:val="735B39F5"/>
    <w:multiLevelType w:val="hybridMultilevel"/>
    <w:tmpl w:val="180CEBBC"/>
    <w:lvl w:ilvl="0" w:tplc="0B784F90">
      <w:start w:val="1"/>
      <w:numFmt w:val="decimal"/>
      <w:lvlText w:val="%1."/>
      <w:lvlJc w:val="left"/>
      <w:pPr>
        <w:ind w:left="360" w:hanging="360"/>
      </w:pPr>
      <w:rPr>
        <w:rFonts w:hint="default"/>
      </w:rPr>
    </w:lvl>
    <w:lvl w:ilvl="1" w:tplc="3FC4A1EE">
      <w:start w:val="2"/>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73D91599"/>
    <w:multiLevelType w:val="hybridMultilevel"/>
    <w:tmpl w:val="46E4E7FA"/>
    <w:lvl w:ilvl="0" w:tplc="0F58F6A2">
      <w:start w:val="1"/>
      <w:numFmt w:val="taiwaneseCountingThousand"/>
      <w:lvlText w:val="(%1)"/>
      <w:lvlJc w:val="left"/>
      <w:pPr>
        <w:ind w:left="480" w:hanging="480"/>
      </w:pPr>
      <w:rPr>
        <w:rFonts w:ascii="標楷體" w:eastAsia="標楷體" w:hAnsi="標楷體" w:cs="Times New Roman"/>
      </w:rPr>
    </w:lvl>
    <w:lvl w:ilvl="1" w:tplc="3822F6E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76225086"/>
    <w:multiLevelType w:val="hybridMultilevel"/>
    <w:tmpl w:val="FE98AC96"/>
    <w:lvl w:ilvl="0" w:tplc="5EEC0A2E">
      <w:start w:val="1"/>
      <w:numFmt w:val="decimal"/>
      <w:lvlText w:val="%1."/>
      <w:lvlJc w:val="left"/>
      <w:pPr>
        <w:ind w:left="920" w:hanging="360"/>
      </w:pPr>
      <w:rPr>
        <w:rFonts w:ascii="Times New Roman" w:hAnsi="Times New Roman" w:cs="Times New Roman"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1" w15:restartNumberingAfterBreak="0">
    <w:nsid w:val="76FF5B1D"/>
    <w:multiLevelType w:val="hybridMultilevel"/>
    <w:tmpl w:val="C64A913E"/>
    <w:lvl w:ilvl="0" w:tplc="1FB4A3DA">
      <w:start w:val="1"/>
      <w:numFmt w:val="decimal"/>
      <w:lvlText w:val="%1."/>
      <w:lvlJc w:val="left"/>
      <w:pPr>
        <w:ind w:left="1080" w:hanging="360"/>
      </w:pPr>
      <w:rPr>
        <w:rFonts w:hint="default"/>
      </w:rPr>
    </w:lvl>
    <w:lvl w:ilvl="1" w:tplc="A3742564">
      <w:start w:val="1"/>
      <w:numFmt w:val="taiwaneseCountingThousand"/>
      <w:lvlText w:val="%2、"/>
      <w:lvlJc w:val="left"/>
      <w:pPr>
        <w:ind w:left="1680" w:hanging="480"/>
      </w:pPr>
      <w:rPr>
        <w:rFonts w:hint="default"/>
      </w:r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2" w15:restartNumberingAfterBreak="0">
    <w:nsid w:val="785515BD"/>
    <w:multiLevelType w:val="hybridMultilevel"/>
    <w:tmpl w:val="A7305F14"/>
    <w:lvl w:ilvl="0" w:tplc="AA1216D0">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num w:numId="1">
    <w:abstractNumId w:val="13"/>
  </w:num>
  <w:num w:numId="2">
    <w:abstractNumId w:val="0"/>
  </w:num>
  <w:num w:numId="3">
    <w:abstractNumId w:val="26"/>
  </w:num>
  <w:num w:numId="4">
    <w:abstractNumId w:val="16"/>
  </w:num>
  <w:num w:numId="5">
    <w:abstractNumId w:val="9"/>
  </w:num>
  <w:num w:numId="6">
    <w:abstractNumId w:val="18"/>
  </w:num>
  <w:num w:numId="7">
    <w:abstractNumId w:val="37"/>
  </w:num>
  <w:num w:numId="8">
    <w:abstractNumId w:val="47"/>
  </w:num>
  <w:num w:numId="9">
    <w:abstractNumId w:val="33"/>
  </w:num>
  <w:num w:numId="10">
    <w:abstractNumId w:val="36"/>
  </w:num>
  <w:num w:numId="11">
    <w:abstractNumId w:val="4"/>
  </w:num>
  <w:num w:numId="12">
    <w:abstractNumId w:val="32"/>
  </w:num>
  <w:num w:numId="13">
    <w:abstractNumId w:val="23"/>
  </w:num>
  <w:num w:numId="14">
    <w:abstractNumId w:val="29"/>
  </w:num>
  <w:num w:numId="15">
    <w:abstractNumId w:val="41"/>
  </w:num>
  <w:num w:numId="16">
    <w:abstractNumId w:val="51"/>
  </w:num>
  <w:num w:numId="17">
    <w:abstractNumId w:val="35"/>
  </w:num>
  <w:num w:numId="18">
    <w:abstractNumId w:val="7"/>
  </w:num>
  <w:num w:numId="19">
    <w:abstractNumId w:val="40"/>
  </w:num>
  <w:num w:numId="20">
    <w:abstractNumId w:val="22"/>
  </w:num>
  <w:num w:numId="21">
    <w:abstractNumId w:val="45"/>
  </w:num>
  <w:num w:numId="22">
    <w:abstractNumId w:val="12"/>
  </w:num>
  <w:num w:numId="23">
    <w:abstractNumId w:val="15"/>
  </w:num>
  <w:num w:numId="24">
    <w:abstractNumId w:val="44"/>
  </w:num>
  <w:num w:numId="25">
    <w:abstractNumId w:val="48"/>
  </w:num>
  <w:num w:numId="26">
    <w:abstractNumId w:val="25"/>
  </w:num>
  <w:num w:numId="27">
    <w:abstractNumId w:val="21"/>
  </w:num>
  <w:num w:numId="28">
    <w:abstractNumId w:val="39"/>
  </w:num>
  <w:num w:numId="29">
    <w:abstractNumId w:val="38"/>
  </w:num>
  <w:num w:numId="30">
    <w:abstractNumId w:val="3"/>
  </w:num>
  <w:num w:numId="31">
    <w:abstractNumId w:val="11"/>
  </w:num>
  <w:num w:numId="32">
    <w:abstractNumId w:val="30"/>
  </w:num>
  <w:num w:numId="33">
    <w:abstractNumId w:val="28"/>
  </w:num>
  <w:num w:numId="34">
    <w:abstractNumId w:val="43"/>
  </w:num>
  <w:num w:numId="35">
    <w:abstractNumId w:val="31"/>
  </w:num>
  <w:num w:numId="36">
    <w:abstractNumId w:val="34"/>
  </w:num>
  <w:num w:numId="37">
    <w:abstractNumId w:val="10"/>
  </w:num>
  <w:num w:numId="38">
    <w:abstractNumId w:val="2"/>
  </w:num>
  <w:num w:numId="39">
    <w:abstractNumId w:val="14"/>
  </w:num>
  <w:num w:numId="40">
    <w:abstractNumId w:val="27"/>
  </w:num>
  <w:num w:numId="41">
    <w:abstractNumId w:val="6"/>
  </w:num>
  <w:num w:numId="42">
    <w:abstractNumId w:val="20"/>
  </w:num>
  <w:num w:numId="43">
    <w:abstractNumId w:val="8"/>
  </w:num>
  <w:num w:numId="44">
    <w:abstractNumId w:val="1"/>
  </w:num>
  <w:num w:numId="45">
    <w:abstractNumId w:val="17"/>
  </w:num>
  <w:num w:numId="46">
    <w:abstractNumId w:val="5"/>
  </w:num>
  <w:num w:numId="47">
    <w:abstractNumId w:val="50"/>
  </w:num>
  <w:num w:numId="48">
    <w:abstractNumId w:val="46"/>
  </w:num>
  <w:num w:numId="49">
    <w:abstractNumId w:val="42"/>
  </w:num>
  <w:num w:numId="50">
    <w:abstractNumId w:val="52"/>
  </w:num>
  <w:num w:numId="51">
    <w:abstractNumId w:val="49"/>
  </w:num>
  <w:num w:numId="52">
    <w:abstractNumId w:val="24"/>
  </w:num>
  <w:num w:numId="53">
    <w:abstractNumId w:val="19"/>
  </w:num>
  <w:numIdMacAtCleanup w:val="53"/>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ser">
    <w15:presenceInfo w15:providerId="None" w15:userId="user"/>
  </w15:person>
  <w15:person w15:author="政豪 劉">
    <w15:presenceInfo w15:providerId="Windows Live" w15:userId="fe68462d2a841704"/>
  </w15:person>
  <w15:person w15:author="ETLab">
    <w15:presenceInfo w15:providerId="None" w15:userId="ETLab"/>
  </w15:person>
  <w15:person w15:author="ETLAB">
    <w15:presenceInfo w15:providerId="Windows Live" w15:userId="d83509a7b1033c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trackRevision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D7B"/>
    <w:rsid w:val="00060603"/>
    <w:rsid w:val="00093465"/>
    <w:rsid w:val="000B5889"/>
    <w:rsid w:val="000F23A6"/>
    <w:rsid w:val="00111F75"/>
    <w:rsid w:val="001168C7"/>
    <w:rsid w:val="00134CC1"/>
    <w:rsid w:val="00140995"/>
    <w:rsid w:val="00190838"/>
    <w:rsid w:val="001A0D3E"/>
    <w:rsid w:val="001E0EEB"/>
    <w:rsid w:val="00251A5D"/>
    <w:rsid w:val="002650A8"/>
    <w:rsid w:val="002C07EF"/>
    <w:rsid w:val="002D736E"/>
    <w:rsid w:val="00313EC4"/>
    <w:rsid w:val="0032631D"/>
    <w:rsid w:val="003C3130"/>
    <w:rsid w:val="003C5F88"/>
    <w:rsid w:val="003E073A"/>
    <w:rsid w:val="003F271A"/>
    <w:rsid w:val="0040042C"/>
    <w:rsid w:val="00444207"/>
    <w:rsid w:val="00462874"/>
    <w:rsid w:val="00466F52"/>
    <w:rsid w:val="004732FF"/>
    <w:rsid w:val="00476267"/>
    <w:rsid w:val="00482864"/>
    <w:rsid w:val="004863B0"/>
    <w:rsid w:val="00497DEB"/>
    <w:rsid w:val="004A20FA"/>
    <w:rsid w:val="0050044B"/>
    <w:rsid w:val="00506D82"/>
    <w:rsid w:val="00541191"/>
    <w:rsid w:val="00541963"/>
    <w:rsid w:val="005F6EB6"/>
    <w:rsid w:val="00627315"/>
    <w:rsid w:val="006C4DED"/>
    <w:rsid w:val="006F330B"/>
    <w:rsid w:val="00780BE4"/>
    <w:rsid w:val="007C0970"/>
    <w:rsid w:val="007D17D9"/>
    <w:rsid w:val="007F578A"/>
    <w:rsid w:val="00815D35"/>
    <w:rsid w:val="008277EB"/>
    <w:rsid w:val="008360C6"/>
    <w:rsid w:val="008E3C7F"/>
    <w:rsid w:val="009C6693"/>
    <w:rsid w:val="009C6D7B"/>
    <w:rsid w:val="009D6C90"/>
    <w:rsid w:val="00A052C0"/>
    <w:rsid w:val="00A13AEB"/>
    <w:rsid w:val="00A17309"/>
    <w:rsid w:val="00A401B6"/>
    <w:rsid w:val="00A44538"/>
    <w:rsid w:val="00A47D85"/>
    <w:rsid w:val="00AC25ED"/>
    <w:rsid w:val="00AC2DE1"/>
    <w:rsid w:val="00AC3FB2"/>
    <w:rsid w:val="00AD22D3"/>
    <w:rsid w:val="00AD6D28"/>
    <w:rsid w:val="00B00DC3"/>
    <w:rsid w:val="00B3748D"/>
    <w:rsid w:val="00B61614"/>
    <w:rsid w:val="00B965F1"/>
    <w:rsid w:val="00BB4926"/>
    <w:rsid w:val="00BC1A5C"/>
    <w:rsid w:val="00C05EE9"/>
    <w:rsid w:val="00C44A03"/>
    <w:rsid w:val="00C44B17"/>
    <w:rsid w:val="00C779E3"/>
    <w:rsid w:val="00D52734"/>
    <w:rsid w:val="00D663AE"/>
    <w:rsid w:val="00D84452"/>
    <w:rsid w:val="00DC2F2A"/>
    <w:rsid w:val="00E703C5"/>
    <w:rsid w:val="00E91FE2"/>
    <w:rsid w:val="00E95645"/>
    <w:rsid w:val="00E95B32"/>
    <w:rsid w:val="00EF1A58"/>
    <w:rsid w:val="00F0272B"/>
    <w:rsid w:val="00F276B5"/>
    <w:rsid w:val="00F43E4D"/>
    <w:rsid w:val="00F453A3"/>
    <w:rsid w:val="00F70364"/>
    <w:rsid w:val="00F814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263717"/>
  <w15:chartTrackingRefBased/>
  <w15:docId w15:val="{3C85ECD1-727F-47DF-943E-16C02A82B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C2DE1"/>
    <w:rPr>
      <w:rFonts w:ascii="新細明體" w:eastAsia="新細明體" w:hAnsi="新細明體" w:cs="新細明體"/>
      <w:kern w:val="0"/>
      <w:szCs w:val="24"/>
    </w:rPr>
  </w:style>
  <w:style w:type="paragraph" w:styleId="1">
    <w:name w:val="heading 1"/>
    <w:basedOn w:val="a"/>
    <w:next w:val="a"/>
    <w:link w:val="10"/>
    <w:uiPriority w:val="9"/>
    <w:qFormat/>
    <w:rsid w:val="00E703C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E703C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E703C5"/>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E703C5"/>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E703C5"/>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E703C5"/>
    <w:rPr>
      <w:rFonts w:asciiTheme="majorHAnsi" w:eastAsiaTheme="majorEastAsia" w:hAnsiTheme="majorHAnsi" w:cstheme="majorBidi"/>
      <w:b/>
      <w:bCs/>
      <w:kern w:val="0"/>
      <w:sz w:val="48"/>
      <w:szCs w:val="48"/>
    </w:rPr>
  </w:style>
  <w:style w:type="character" w:customStyle="1" w:styleId="30">
    <w:name w:val="標題 3 字元"/>
    <w:basedOn w:val="a0"/>
    <w:link w:val="3"/>
    <w:uiPriority w:val="9"/>
    <w:rsid w:val="00E703C5"/>
    <w:rPr>
      <w:rFonts w:asciiTheme="majorHAnsi" w:eastAsiaTheme="majorEastAsia" w:hAnsiTheme="majorHAnsi" w:cstheme="majorBidi"/>
      <w:b/>
      <w:bCs/>
      <w:kern w:val="0"/>
      <w:sz w:val="36"/>
      <w:szCs w:val="36"/>
    </w:rPr>
  </w:style>
  <w:style w:type="character" w:customStyle="1" w:styleId="40">
    <w:name w:val="標題 4 字元"/>
    <w:basedOn w:val="a0"/>
    <w:link w:val="4"/>
    <w:uiPriority w:val="9"/>
    <w:semiHidden/>
    <w:rsid w:val="00E703C5"/>
    <w:rPr>
      <w:rFonts w:asciiTheme="majorHAnsi" w:eastAsiaTheme="majorEastAsia" w:hAnsiTheme="majorHAnsi" w:cstheme="majorBidi"/>
      <w:kern w:val="0"/>
      <w:sz w:val="36"/>
      <w:szCs w:val="36"/>
    </w:rPr>
  </w:style>
  <w:style w:type="paragraph" w:styleId="a3">
    <w:name w:val="header"/>
    <w:basedOn w:val="a"/>
    <w:link w:val="a4"/>
    <w:uiPriority w:val="99"/>
    <w:unhideWhenUsed/>
    <w:rsid w:val="00AC2DE1"/>
    <w:pPr>
      <w:tabs>
        <w:tab w:val="center" w:pos="4153"/>
        <w:tab w:val="right" w:pos="8306"/>
      </w:tabs>
      <w:snapToGrid w:val="0"/>
    </w:pPr>
    <w:rPr>
      <w:sz w:val="20"/>
      <w:szCs w:val="20"/>
    </w:rPr>
  </w:style>
  <w:style w:type="character" w:customStyle="1" w:styleId="a4">
    <w:name w:val="頁首 字元"/>
    <w:basedOn w:val="a0"/>
    <w:link w:val="a3"/>
    <w:uiPriority w:val="99"/>
    <w:rsid w:val="00AC2DE1"/>
    <w:rPr>
      <w:sz w:val="20"/>
      <w:szCs w:val="20"/>
    </w:rPr>
  </w:style>
  <w:style w:type="paragraph" w:styleId="a5">
    <w:name w:val="footer"/>
    <w:basedOn w:val="a"/>
    <w:link w:val="a6"/>
    <w:uiPriority w:val="99"/>
    <w:unhideWhenUsed/>
    <w:rsid w:val="00AC2DE1"/>
    <w:pPr>
      <w:tabs>
        <w:tab w:val="center" w:pos="4153"/>
        <w:tab w:val="right" w:pos="8306"/>
      </w:tabs>
      <w:snapToGrid w:val="0"/>
    </w:pPr>
    <w:rPr>
      <w:sz w:val="20"/>
      <w:szCs w:val="20"/>
    </w:rPr>
  </w:style>
  <w:style w:type="character" w:customStyle="1" w:styleId="a6">
    <w:name w:val="頁尾 字元"/>
    <w:basedOn w:val="a0"/>
    <w:link w:val="a5"/>
    <w:uiPriority w:val="99"/>
    <w:rsid w:val="00AC2DE1"/>
    <w:rPr>
      <w:sz w:val="20"/>
      <w:szCs w:val="20"/>
    </w:rPr>
  </w:style>
  <w:style w:type="paragraph" w:styleId="a7">
    <w:name w:val="List Paragraph"/>
    <w:basedOn w:val="a"/>
    <w:link w:val="a8"/>
    <w:uiPriority w:val="34"/>
    <w:qFormat/>
    <w:rsid w:val="00AC2DE1"/>
    <w:pPr>
      <w:ind w:leftChars="200" w:left="480"/>
    </w:pPr>
  </w:style>
  <w:style w:type="paragraph" w:styleId="21">
    <w:name w:val="Body Text Indent 2"/>
    <w:basedOn w:val="a"/>
    <w:link w:val="22"/>
    <w:rsid w:val="00AC2DE1"/>
    <w:pPr>
      <w:spacing w:line="540" w:lineRule="exact"/>
      <w:ind w:firstLine="482"/>
      <w:jc w:val="both"/>
    </w:pPr>
    <w:rPr>
      <w:rFonts w:eastAsia="標楷體"/>
      <w:sz w:val="28"/>
    </w:rPr>
  </w:style>
  <w:style w:type="character" w:customStyle="1" w:styleId="22">
    <w:name w:val="本文縮排 2 字元"/>
    <w:basedOn w:val="a0"/>
    <w:link w:val="21"/>
    <w:rsid w:val="00AC2DE1"/>
    <w:rPr>
      <w:rFonts w:ascii="新細明體" w:eastAsia="標楷體" w:hAnsi="新細明體" w:cs="新細明體"/>
      <w:kern w:val="0"/>
      <w:sz w:val="28"/>
      <w:szCs w:val="24"/>
    </w:rPr>
  </w:style>
  <w:style w:type="paragraph" w:styleId="a9">
    <w:name w:val="caption"/>
    <w:basedOn w:val="a"/>
    <w:next w:val="a"/>
    <w:uiPriority w:val="35"/>
    <w:unhideWhenUsed/>
    <w:qFormat/>
    <w:rsid w:val="00AC2DE1"/>
    <w:rPr>
      <w:sz w:val="20"/>
      <w:szCs w:val="20"/>
    </w:rPr>
  </w:style>
  <w:style w:type="character" w:styleId="aa">
    <w:name w:val="Hyperlink"/>
    <w:uiPriority w:val="99"/>
    <w:unhideWhenUsed/>
    <w:rsid w:val="00E703C5"/>
    <w:rPr>
      <w:color w:val="0000FF"/>
      <w:u w:val="single"/>
    </w:rPr>
  </w:style>
  <w:style w:type="paragraph" w:styleId="Web">
    <w:name w:val="Normal (Web)"/>
    <w:basedOn w:val="a"/>
    <w:uiPriority w:val="99"/>
    <w:unhideWhenUsed/>
    <w:rsid w:val="00E703C5"/>
    <w:pPr>
      <w:spacing w:before="100" w:beforeAutospacing="1" w:after="100" w:afterAutospacing="1"/>
    </w:pPr>
  </w:style>
  <w:style w:type="paragraph" w:customStyle="1" w:styleId="ab">
    <w:name w:val="章"/>
    <w:basedOn w:val="a"/>
    <w:rsid w:val="00E703C5"/>
    <w:pPr>
      <w:adjustRightInd w:val="0"/>
      <w:spacing w:before="120" w:after="120"/>
      <w:jc w:val="center"/>
      <w:textAlignment w:val="baseline"/>
    </w:pPr>
    <w:rPr>
      <w:rFonts w:ascii="全真中黑體" w:eastAsia="全真中黑體"/>
      <w:sz w:val="32"/>
    </w:rPr>
  </w:style>
  <w:style w:type="character" w:customStyle="1" w:styleId="ac">
    <w:name w:val="註解文字 字元"/>
    <w:basedOn w:val="a0"/>
    <w:link w:val="ad"/>
    <w:uiPriority w:val="99"/>
    <w:semiHidden/>
    <w:rsid w:val="00E703C5"/>
    <w:rPr>
      <w:rFonts w:ascii="新細明體" w:eastAsia="新細明體" w:hAnsi="新細明體" w:cs="新細明體"/>
      <w:kern w:val="0"/>
      <w:szCs w:val="24"/>
    </w:rPr>
  </w:style>
  <w:style w:type="paragraph" w:styleId="ad">
    <w:name w:val="annotation text"/>
    <w:basedOn w:val="a"/>
    <w:link w:val="ac"/>
    <w:uiPriority w:val="99"/>
    <w:semiHidden/>
    <w:unhideWhenUsed/>
    <w:rsid w:val="00E703C5"/>
  </w:style>
  <w:style w:type="character" w:customStyle="1" w:styleId="ae">
    <w:name w:val="註解主旨 字元"/>
    <w:basedOn w:val="ac"/>
    <w:link w:val="af"/>
    <w:uiPriority w:val="99"/>
    <w:semiHidden/>
    <w:rsid w:val="00E703C5"/>
    <w:rPr>
      <w:rFonts w:ascii="新細明體" w:eastAsia="新細明體" w:hAnsi="新細明體" w:cs="新細明體"/>
      <w:b/>
      <w:bCs/>
      <w:kern w:val="0"/>
      <w:szCs w:val="24"/>
    </w:rPr>
  </w:style>
  <w:style w:type="paragraph" w:styleId="af">
    <w:name w:val="annotation subject"/>
    <w:basedOn w:val="ad"/>
    <w:next w:val="ad"/>
    <w:link w:val="ae"/>
    <w:uiPriority w:val="99"/>
    <w:semiHidden/>
    <w:unhideWhenUsed/>
    <w:rsid w:val="00E703C5"/>
    <w:rPr>
      <w:b/>
      <w:bCs/>
    </w:rPr>
  </w:style>
  <w:style w:type="character" w:customStyle="1" w:styleId="af0">
    <w:name w:val="註解方塊文字 字元"/>
    <w:basedOn w:val="a0"/>
    <w:link w:val="af1"/>
    <w:uiPriority w:val="99"/>
    <w:semiHidden/>
    <w:rsid w:val="00E703C5"/>
    <w:rPr>
      <w:rFonts w:asciiTheme="majorHAnsi" w:eastAsiaTheme="majorEastAsia" w:hAnsiTheme="majorHAnsi" w:cstheme="majorBidi"/>
      <w:kern w:val="0"/>
      <w:sz w:val="18"/>
      <w:szCs w:val="18"/>
    </w:rPr>
  </w:style>
  <w:style w:type="paragraph" w:styleId="af1">
    <w:name w:val="Balloon Text"/>
    <w:basedOn w:val="a"/>
    <w:link w:val="af0"/>
    <w:uiPriority w:val="99"/>
    <w:semiHidden/>
    <w:unhideWhenUsed/>
    <w:rsid w:val="00E703C5"/>
    <w:rPr>
      <w:rFonts w:asciiTheme="majorHAnsi" w:eastAsiaTheme="majorEastAsia" w:hAnsiTheme="majorHAnsi" w:cstheme="majorBidi"/>
      <w:sz w:val="18"/>
      <w:szCs w:val="18"/>
    </w:rPr>
  </w:style>
  <w:style w:type="paragraph" w:styleId="af2">
    <w:name w:val="TOC Heading"/>
    <w:basedOn w:val="1"/>
    <w:next w:val="a"/>
    <w:uiPriority w:val="39"/>
    <w:unhideWhenUsed/>
    <w:qFormat/>
    <w:rsid w:val="00E703C5"/>
    <w:pPr>
      <w:keepLines/>
      <w:spacing w:before="480" w:after="0" w:line="276" w:lineRule="auto"/>
      <w:outlineLvl w:val="9"/>
    </w:pPr>
    <w:rPr>
      <w:color w:val="2F5496" w:themeColor="accent1" w:themeShade="BF"/>
      <w:kern w:val="0"/>
      <w:sz w:val="28"/>
      <w:szCs w:val="28"/>
    </w:rPr>
  </w:style>
  <w:style w:type="paragraph" w:styleId="23">
    <w:name w:val="toc 2"/>
    <w:basedOn w:val="a"/>
    <w:next w:val="a"/>
    <w:autoRedefine/>
    <w:uiPriority w:val="39"/>
    <w:unhideWhenUsed/>
    <w:rsid w:val="00E703C5"/>
    <w:pPr>
      <w:ind w:left="240"/>
    </w:pPr>
    <w:rPr>
      <w:rFonts w:asciiTheme="minorHAnsi" w:hAnsiTheme="minorHAnsi"/>
      <w:smallCaps/>
      <w:sz w:val="20"/>
      <w:szCs w:val="20"/>
    </w:rPr>
  </w:style>
  <w:style w:type="paragraph" w:styleId="11">
    <w:name w:val="toc 1"/>
    <w:basedOn w:val="a"/>
    <w:next w:val="a"/>
    <w:autoRedefine/>
    <w:uiPriority w:val="39"/>
    <w:unhideWhenUsed/>
    <w:rsid w:val="00E703C5"/>
    <w:pPr>
      <w:tabs>
        <w:tab w:val="right" w:leader="dot" w:pos="8290"/>
      </w:tabs>
      <w:spacing w:before="120" w:after="120"/>
      <w:jc w:val="center"/>
    </w:pPr>
    <w:rPr>
      <w:rFonts w:asciiTheme="minorHAnsi" w:hAnsiTheme="minorHAnsi"/>
      <w:b/>
      <w:bCs/>
      <w:caps/>
      <w:sz w:val="20"/>
      <w:szCs w:val="20"/>
    </w:rPr>
  </w:style>
  <w:style w:type="paragraph" w:styleId="31">
    <w:name w:val="toc 3"/>
    <w:basedOn w:val="a"/>
    <w:next w:val="a"/>
    <w:autoRedefine/>
    <w:uiPriority w:val="39"/>
    <w:unhideWhenUsed/>
    <w:rsid w:val="00E703C5"/>
    <w:pPr>
      <w:ind w:left="480"/>
    </w:pPr>
    <w:rPr>
      <w:rFonts w:asciiTheme="minorHAnsi" w:hAnsiTheme="minorHAnsi"/>
      <w:i/>
      <w:iCs/>
      <w:sz w:val="20"/>
      <w:szCs w:val="20"/>
    </w:rPr>
  </w:style>
  <w:style w:type="paragraph" w:styleId="41">
    <w:name w:val="toc 4"/>
    <w:basedOn w:val="a"/>
    <w:next w:val="a"/>
    <w:autoRedefine/>
    <w:uiPriority w:val="39"/>
    <w:unhideWhenUsed/>
    <w:rsid w:val="00E703C5"/>
    <w:pPr>
      <w:ind w:left="720"/>
    </w:pPr>
    <w:rPr>
      <w:rFonts w:asciiTheme="minorHAnsi" w:hAnsiTheme="minorHAnsi"/>
      <w:sz w:val="18"/>
      <w:szCs w:val="18"/>
    </w:rPr>
  </w:style>
  <w:style w:type="paragraph" w:styleId="5">
    <w:name w:val="toc 5"/>
    <w:basedOn w:val="a"/>
    <w:next w:val="a"/>
    <w:autoRedefine/>
    <w:uiPriority w:val="39"/>
    <w:unhideWhenUsed/>
    <w:rsid w:val="00E703C5"/>
    <w:pPr>
      <w:ind w:left="960"/>
    </w:pPr>
    <w:rPr>
      <w:rFonts w:asciiTheme="minorHAnsi" w:hAnsiTheme="minorHAnsi"/>
      <w:sz w:val="18"/>
      <w:szCs w:val="18"/>
    </w:rPr>
  </w:style>
  <w:style w:type="paragraph" w:styleId="6">
    <w:name w:val="toc 6"/>
    <w:basedOn w:val="a"/>
    <w:next w:val="a"/>
    <w:autoRedefine/>
    <w:uiPriority w:val="39"/>
    <w:unhideWhenUsed/>
    <w:rsid w:val="00E703C5"/>
    <w:pPr>
      <w:ind w:left="1200"/>
    </w:pPr>
    <w:rPr>
      <w:rFonts w:asciiTheme="minorHAnsi" w:hAnsiTheme="minorHAnsi"/>
      <w:sz w:val="18"/>
      <w:szCs w:val="18"/>
    </w:rPr>
  </w:style>
  <w:style w:type="paragraph" w:styleId="7">
    <w:name w:val="toc 7"/>
    <w:basedOn w:val="a"/>
    <w:next w:val="a"/>
    <w:autoRedefine/>
    <w:uiPriority w:val="39"/>
    <w:unhideWhenUsed/>
    <w:rsid w:val="00E703C5"/>
    <w:pPr>
      <w:ind w:left="1440"/>
    </w:pPr>
    <w:rPr>
      <w:rFonts w:asciiTheme="minorHAnsi" w:hAnsiTheme="minorHAnsi"/>
      <w:sz w:val="18"/>
      <w:szCs w:val="18"/>
    </w:rPr>
  </w:style>
  <w:style w:type="paragraph" w:styleId="8">
    <w:name w:val="toc 8"/>
    <w:basedOn w:val="a"/>
    <w:next w:val="a"/>
    <w:autoRedefine/>
    <w:uiPriority w:val="39"/>
    <w:unhideWhenUsed/>
    <w:rsid w:val="00E703C5"/>
    <w:pPr>
      <w:ind w:left="1680"/>
    </w:pPr>
    <w:rPr>
      <w:rFonts w:asciiTheme="minorHAnsi" w:hAnsiTheme="minorHAnsi"/>
      <w:sz w:val="18"/>
      <w:szCs w:val="18"/>
    </w:rPr>
  </w:style>
  <w:style w:type="paragraph" w:styleId="9">
    <w:name w:val="toc 9"/>
    <w:basedOn w:val="a"/>
    <w:next w:val="a"/>
    <w:autoRedefine/>
    <w:uiPriority w:val="39"/>
    <w:unhideWhenUsed/>
    <w:rsid w:val="00E703C5"/>
    <w:pPr>
      <w:ind w:left="1920"/>
    </w:pPr>
    <w:rPr>
      <w:rFonts w:asciiTheme="minorHAnsi" w:hAnsiTheme="minorHAnsi"/>
      <w:sz w:val="18"/>
      <w:szCs w:val="18"/>
    </w:rPr>
  </w:style>
  <w:style w:type="character" w:customStyle="1" w:styleId="textexposedshow">
    <w:name w:val="text_exposed_show"/>
    <w:basedOn w:val="a0"/>
    <w:rsid w:val="00E703C5"/>
  </w:style>
  <w:style w:type="character" w:customStyle="1" w:styleId="uficommentbody">
    <w:name w:val="uficommentbody"/>
    <w:basedOn w:val="a0"/>
    <w:rsid w:val="00E703C5"/>
  </w:style>
  <w:style w:type="paragraph" w:customStyle="1" w:styleId="Standard">
    <w:name w:val="Standard"/>
    <w:rsid w:val="00E703C5"/>
    <w:pPr>
      <w:widowControl w:val="0"/>
      <w:suppressAutoHyphens/>
      <w:autoSpaceDN w:val="0"/>
      <w:textAlignment w:val="baseline"/>
    </w:pPr>
    <w:rPr>
      <w:rFonts w:ascii="Times New Roman" w:eastAsia="Microsoft YaHei" w:hAnsi="Times New Roman" w:cs="Mangal"/>
      <w:kern w:val="3"/>
      <w:szCs w:val="24"/>
      <w:lang w:bidi="hi-IN"/>
    </w:rPr>
  </w:style>
  <w:style w:type="paragraph" w:customStyle="1" w:styleId="Default">
    <w:name w:val="Default"/>
    <w:rsid w:val="00E703C5"/>
    <w:pPr>
      <w:widowControl w:val="0"/>
      <w:autoSpaceDE w:val="0"/>
      <w:autoSpaceDN w:val="0"/>
      <w:adjustRightInd w:val="0"/>
    </w:pPr>
    <w:rPr>
      <w:rFonts w:ascii="新細明體" w:eastAsia="新細明體" w:cs="新細明體"/>
      <w:color w:val="000000"/>
      <w:kern w:val="0"/>
      <w:szCs w:val="24"/>
    </w:rPr>
  </w:style>
  <w:style w:type="character" w:customStyle="1" w:styleId="title-text">
    <w:name w:val="title-text"/>
    <w:basedOn w:val="a0"/>
    <w:rsid w:val="00E703C5"/>
  </w:style>
  <w:style w:type="character" w:customStyle="1" w:styleId="af3">
    <w:name w:val="章節附註文字 字元"/>
    <w:basedOn w:val="a0"/>
    <w:link w:val="af4"/>
    <w:uiPriority w:val="99"/>
    <w:semiHidden/>
    <w:rsid w:val="00E703C5"/>
    <w:rPr>
      <w:rFonts w:ascii="新細明體" w:eastAsia="新細明體" w:hAnsi="新細明體" w:cs="新細明體"/>
      <w:kern w:val="0"/>
      <w:szCs w:val="24"/>
    </w:rPr>
  </w:style>
  <w:style w:type="paragraph" w:styleId="af4">
    <w:name w:val="endnote text"/>
    <w:basedOn w:val="a"/>
    <w:link w:val="af3"/>
    <w:uiPriority w:val="99"/>
    <w:semiHidden/>
    <w:unhideWhenUsed/>
    <w:rsid w:val="00E703C5"/>
    <w:pPr>
      <w:snapToGrid w:val="0"/>
    </w:pPr>
  </w:style>
  <w:style w:type="paragraph" w:styleId="af5">
    <w:name w:val="table of figures"/>
    <w:basedOn w:val="a"/>
    <w:next w:val="a"/>
    <w:uiPriority w:val="99"/>
    <w:unhideWhenUsed/>
    <w:rsid w:val="00E703C5"/>
    <w:pPr>
      <w:ind w:leftChars="400" w:left="400" w:hangingChars="200" w:hanging="200"/>
    </w:pPr>
    <w:rPr>
      <w:rFonts w:eastAsia="BiauKai"/>
      <w:sz w:val="28"/>
    </w:rPr>
  </w:style>
  <w:style w:type="table" w:styleId="24">
    <w:name w:val="Plain Table 2"/>
    <w:basedOn w:val="a1"/>
    <w:uiPriority w:val="42"/>
    <w:rsid w:val="00E703C5"/>
    <w:rPr>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externalref">
    <w:name w:val="externalref"/>
    <w:basedOn w:val="a0"/>
    <w:rsid w:val="00E703C5"/>
  </w:style>
  <w:style w:type="character" w:customStyle="1" w:styleId="refsource">
    <w:name w:val="refsource"/>
    <w:basedOn w:val="a0"/>
    <w:rsid w:val="00E703C5"/>
  </w:style>
  <w:style w:type="paragraph" w:customStyle="1" w:styleId="12">
    <w:name w:val="樣式1"/>
    <w:basedOn w:val="a"/>
    <w:qFormat/>
    <w:rsid w:val="00E703C5"/>
    <w:rPr>
      <w:rFonts w:ascii="BiauKai" w:eastAsia="標楷體" w:hAnsi="BiauKai"/>
      <w:color w:val="000000" w:themeColor="text1"/>
      <w:sz w:val="28"/>
      <w:szCs w:val="28"/>
    </w:rPr>
  </w:style>
  <w:style w:type="character" w:customStyle="1" w:styleId="af6">
    <w:name w:val="日期 字元"/>
    <w:basedOn w:val="a0"/>
    <w:link w:val="af7"/>
    <w:uiPriority w:val="99"/>
    <w:semiHidden/>
    <w:rsid w:val="00E703C5"/>
    <w:rPr>
      <w:rFonts w:ascii="新細明體" w:eastAsia="新細明體" w:hAnsi="新細明體" w:cs="新細明體"/>
      <w:kern w:val="0"/>
      <w:szCs w:val="24"/>
    </w:rPr>
  </w:style>
  <w:style w:type="paragraph" w:styleId="af7">
    <w:name w:val="Date"/>
    <w:basedOn w:val="a"/>
    <w:next w:val="a"/>
    <w:link w:val="af6"/>
    <w:uiPriority w:val="99"/>
    <w:semiHidden/>
    <w:unhideWhenUsed/>
    <w:rsid w:val="00E703C5"/>
    <w:pPr>
      <w:jc w:val="right"/>
    </w:pPr>
  </w:style>
  <w:style w:type="character" w:customStyle="1" w:styleId="a8">
    <w:name w:val="清單段落 字元"/>
    <w:basedOn w:val="a0"/>
    <w:link w:val="a7"/>
    <w:uiPriority w:val="34"/>
    <w:rsid w:val="00E95645"/>
    <w:rPr>
      <w:rFonts w:ascii="新細明體" w:eastAsia="新細明體" w:hAnsi="新細明體" w:cs="新細明體"/>
      <w:kern w:val="0"/>
      <w:szCs w:val="24"/>
    </w:rPr>
  </w:style>
  <w:style w:type="character" w:styleId="af8">
    <w:name w:val="annotation reference"/>
    <w:basedOn w:val="a0"/>
    <w:uiPriority w:val="99"/>
    <w:semiHidden/>
    <w:unhideWhenUsed/>
    <w:rsid w:val="000F23A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57683">
      <w:bodyDiv w:val="1"/>
      <w:marLeft w:val="0"/>
      <w:marRight w:val="0"/>
      <w:marTop w:val="0"/>
      <w:marBottom w:val="0"/>
      <w:divBdr>
        <w:top w:val="none" w:sz="0" w:space="0" w:color="auto"/>
        <w:left w:val="none" w:sz="0" w:space="0" w:color="auto"/>
        <w:bottom w:val="none" w:sz="0" w:space="0" w:color="auto"/>
        <w:right w:val="none" w:sz="0" w:space="0" w:color="auto"/>
      </w:divBdr>
      <w:divsChild>
        <w:div w:id="2139448514">
          <w:marLeft w:val="-115"/>
          <w:marRight w:val="0"/>
          <w:marTop w:val="0"/>
          <w:marBottom w:val="0"/>
          <w:divBdr>
            <w:top w:val="none" w:sz="0" w:space="0" w:color="auto"/>
            <w:left w:val="none" w:sz="0" w:space="0" w:color="auto"/>
            <w:bottom w:val="none" w:sz="0" w:space="0" w:color="auto"/>
            <w:right w:val="none" w:sz="0" w:space="0" w:color="auto"/>
          </w:divBdr>
        </w:div>
      </w:divsChild>
    </w:div>
    <w:div w:id="182322817">
      <w:bodyDiv w:val="1"/>
      <w:marLeft w:val="0"/>
      <w:marRight w:val="0"/>
      <w:marTop w:val="0"/>
      <w:marBottom w:val="0"/>
      <w:divBdr>
        <w:top w:val="none" w:sz="0" w:space="0" w:color="auto"/>
        <w:left w:val="none" w:sz="0" w:space="0" w:color="auto"/>
        <w:bottom w:val="none" w:sz="0" w:space="0" w:color="auto"/>
        <w:right w:val="none" w:sz="0" w:space="0" w:color="auto"/>
      </w:divBdr>
    </w:div>
    <w:div w:id="883566792">
      <w:bodyDiv w:val="1"/>
      <w:marLeft w:val="0"/>
      <w:marRight w:val="0"/>
      <w:marTop w:val="0"/>
      <w:marBottom w:val="0"/>
      <w:divBdr>
        <w:top w:val="none" w:sz="0" w:space="0" w:color="auto"/>
        <w:left w:val="none" w:sz="0" w:space="0" w:color="auto"/>
        <w:bottom w:val="none" w:sz="0" w:space="0" w:color="auto"/>
        <w:right w:val="none" w:sz="0" w:space="0" w:color="auto"/>
      </w:divBdr>
    </w:div>
    <w:div w:id="2042129632">
      <w:bodyDiv w:val="1"/>
      <w:marLeft w:val="0"/>
      <w:marRight w:val="0"/>
      <w:marTop w:val="0"/>
      <w:marBottom w:val="0"/>
      <w:divBdr>
        <w:top w:val="none" w:sz="0" w:space="0" w:color="auto"/>
        <w:left w:val="none" w:sz="0" w:space="0" w:color="auto"/>
        <w:bottom w:val="none" w:sz="0" w:space="0" w:color="auto"/>
        <w:right w:val="none" w:sz="0" w:space="0" w:color="auto"/>
      </w:divBdr>
      <w:divsChild>
        <w:div w:id="1292788396">
          <w:marLeft w:val="-115"/>
          <w:marRight w:val="0"/>
          <w:marTop w:val="0"/>
          <w:marBottom w:val="0"/>
          <w:divBdr>
            <w:top w:val="none" w:sz="0" w:space="0" w:color="auto"/>
            <w:left w:val="none" w:sz="0" w:space="0" w:color="auto"/>
            <w:bottom w:val="none" w:sz="0" w:space="0" w:color="auto"/>
            <w:right w:val="none" w:sz="0" w:space="0" w:color="auto"/>
          </w:divBdr>
        </w:div>
      </w:divsChild>
    </w:div>
    <w:div w:id="2114667278">
      <w:bodyDiv w:val="1"/>
      <w:marLeft w:val="0"/>
      <w:marRight w:val="0"/>
      <w:marTop w:val="0"/>
      <w:marBottom w:val="0"/>
      <w:divBdr>
        <w:top w:val="none" w:sz="0" w:space="0" w:color="auto"/>
        <w:left w:val="none" w:sz="0" w:space="0" w:color="auto"/>
        <w:bottom w:val="none" w:sz="0" w:space="0" w:color="auto"/>
        <w:right w:val="none" w:sz="0" w:space="0" w:color="auto"/>
      </w:divBdr>
      <w:divsChild>
        <w:div w:id="759566003">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9.tiff"/><Relationship Id="rId23" Type="http://schemas.microsoft.com/office/2011/relationships/commentsExtended" Target="commentsExtended.xml"/><Relationship Id="rId28" Type="http://schemas.microsoft.com/office/2016/09/relationships/commentsIds" Target="commentsIds.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comments" Target="comments.xml"/><Relationship Id="rId27"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TotalTime>
  <Pages>19</Pages>
  <Words>1985</Words>
  <Characters>11315</Characters>
  <Application>Microsoft Office Word</Application>
  <DocSecurity>0</DocSecurity>
  <Lines>94</Lines>
  <Paragraphs>26</Paragraphs>
  <ScaleCrop>false</ScaleCrop>
  <Company/>
  <LinksUpToDate>false</LinksUpToDate>
  <CharactersWithSpaces>13274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政豪 劉</dc:creator>
  <cp:keywords/>
  <dc:description/>
  <cp:lastModifiedBy>ETLab</cp:lastModifiedBy>
  <cp:revision>13</cp:revision>
  <dcterms:created xsi:type="dcterms:W3CDTF">2021-09-24T07:43:00Z</dcterms:created>
  <dcterms:modified xsi:type="dcterms:W3CDTF">2021-09-27T05:10:00Z</dcterms:modified>
</cp:coreProperties>
</file>